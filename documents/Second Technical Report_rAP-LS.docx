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lang w:val="es-CO"/>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624617">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624617">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624617">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624617">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624617">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624617">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7D60F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w:anchor="_Toc56185838" w:history="1">
        <w:r w:rsidR="00CB04AC" w:rsidRPr="007D60F7">
          <w:rPr>
            <w:rStyle w:val="Hyperlink"/>
            <w:noProof/>
            <w:lang w:val="es-CO"/>
          </w:rPr>
          <w:t>Fig.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hyperlink>
    </w:p>
    <w:p w14:paraId="2B448E58"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w:anchor="_Toc56185839" w:history="1">
        <w:r w:rsidR="00CB04AC" w:rsidRPr="007D60F7">
          <w:rPr>
            <w:rStyle w:val="Hyperlink"/>
            <w:noProof/>
            <w:lang w:val="es-CO"/>
          </w:rPr>
          <w:t>Fig.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001591E0"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w:anchor="_Toc56185841" w:history="1">
        <w:r w:rsidR="00CB04AC" w:rsidRPr="007D60F7">
          <w:rPr>
            <w:rStyle w:val="Hyperlink"/>
            <w:noProof/>
            <w:lang w:val="es-CO"/>
          </w:rPr>
          <w:t>Fig.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A11722">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06CC25E4" w14:textId="77777777" w:rsidR="00CB04AC" w:rsidRPr="009A63A5" w:rsidRDefault="00624617">
      <w:pPr>
        <w:pStyle w:val="TableofFigures"/>
        <w:tabs>
          <w:tab w:val="right" w:leader="dot" w:pos="9350"/>
        </w:tabs>
        <w:rPr>
          <w:rFonts w:asciiTheme="minorHAnsi" w:eastAsiaTheme="minorEastAsia" w:hAnsiTheme="minorHAnsi"/>
          <w:noProof/>
          <w:sz w:val="22"/>
          <w:lang w:val="es-CO"/>
        </w:rPr>
      </w:pPr>
      <w:hyperlink r:id="rId7" w:anchor="_Toc56185842" w:history="1">
        <w:r w:rsidR="00CB04AC" w:rsidRPr="007D60F7">
          <w:rPr>
            <w:rStyle w:val="Hyperlink"/>
            <w:noProof/>
            <w:lang w:val="es-CO"/>
          </w:rPr>
          <w:t>Fig.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hyperlink>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7D60F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624617">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624617">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ins w:id="0" w:author="Montenegro, Frank David (Alliance Bioversity-CIAT)" w:date="2020-12-09T12:59:00Z"/>
          <w:rFonts w:cs="Times New Roman"/>
          <w:b/>
          <w:lang w:val="es-CO"/>
        </w:rPr>
      </w:pPr>
      <w:bookmarkStart w:id="1" w:name="_Toc56185768"/>
      <w:ins w:id="2" w:author="Montenegro, Frank David (Alliance Bioversity-CIAT)" w:date="2020-12-09T12:59:00Z">
        <w:r>
          <w:rPr>
            <w:rFonts w:cs="Times New Roman"/>
            <w:b/>
            <w:lang w:val="es-CO"/>
          </w:rPr>
          <w:lastRenderedPageBreak/>
          <w:t>ESTADO DEL ARTE</w:t>
        </w:r>
      </w:ins>
    </w:p>
    <w:p w14:paraId="56B2FBF9" w14:textId="77777777" w:rsidR="000843EF" w:rsidRDefault="000843EF" w:rsidP="008F43BE">
      <w:pPr>
        <w:jc w:val="both"/>
        <w:rPr>
          <w:ins w:id="3" w:author="Montenegro, Frank David (Alliance Bioversity-CIAT)" w:date="2020-12-09T14:31:00Z"/>
          <w:lang w:val="es-CO"/>
        </w:rPr>
        <w:pPrChange w:id="4" w:author="Montenegro, Frank David (Alliance Bioversity-CIAT)" w:date="2020-12-09T13:03:00Z">
          <w:pPr>
            <w:pStyle w:val="Heading1"/>
            <w:numPr>
              <w:numId w:val="6"/>
            </w:numPr>
            <w:ind w:left="360" w:hanging="360"/>
          </w:pPr>
        </w:pPrChange>
      </w:pPr>
    </w:p>
    <w:p w14:paraId="61F2D350" w14:textId="37916855" w:rsidR="008F43BE" w:rsidRDefault="00E1185B" w:rsidP="008F43BE">
      <w:pPr>
        <w:jc w:val="both"/>
        <w:rPr>
          <w:ins w:id="5" w:author="Montenegro, Frank David (Alliance Bioversity-CIAT)" w:date="2020-12-09T14:42:00Z"/>
          <w:lang w:val="es-CO"/>
        </w:rPr>
        <w:pPrChange w:id="6" w:author="Montenegro, Frank David (Alliance Bioversity-CIAT)" w:date="2020-12-09T13:03:00Z">
          <w:pPr>
            <w:pStyle w:val="Heading1"/>
            <w:numPr>
              <w:numId w:val="6"/>
            </w:numPr>
            <w:ind w:left="360" w:hanging="360"/>
          </w:pPr>
        </w:pPrChange>
      </w:pPr>
      <w:ins w:id="7" w:author="Montenegro, Frank David (Alliance Bioversity-CIAT)" w:date="2020-12-09T13:10:00Z">
        <w:r>
          <w:rPr>
            <w:lang w:val="es-CO"/>
          </w:rPr>
          <w:t>los granjeros constantemente buscan caminos para</w:t>
        </w:r>
        <w:r>
          <w:rPr>
            <w:lang w:val="es-CO"/>
          </w:rPr>
          <w:t xml:space="preserve"> maximizar su producción</w:t>
        </w:r>
      </w:ins>
      <w:ins w:id="8" w:author="Montenegro, Frank David (Alliance Bioversity-CIAT)" w:date="2020-12-09T14:32:00Z">
        <w:r w:rsidR="000843EF">
          <w:rPr>
            <w:lang w:val="es-CO"/>
          </w:rPr>
          <w:t xml:space="preserve"> y con el</w:t>
        </w:r>
      </w:ins>
      <w:ins w:id="9" w:author="Montenegro, Frank David (Alliance Bioversity-CIAT)" w:date="2020-12-09T13:10:00Z">
        <w:r>
          <w:rPr>
            <w:lang w:val="es-CO"/>
          </w:rPr>
          <w:t xml:space="preserve"> </w:t>
        </w:r>
      </w:ins>
      <w:ins w:id="10" w:author="Montenegro, Frank David (Alliance Bioversity-CIAT)" w:date="2020-12-09T14:32:00Z">
        <w:r w:rsidR="000843EF">
          <w:rPr>
            <w:lang w:val="es-CO"/>
          </w:rPr>
          <w:t>tiempo se ha logrado grandes avances en la tecnología orientados a la agricultura</w:t>
        </w:r>
      </w:ins>
      <w:ins w:id="11" w:author="Montenegro, Frank David (Alliance Bioversity-CIAT)" w:date="2020-12-09T13:24:00Z">
        <w:r w:rsidR="00B51856">
          <w:rPr>
            <w:lang w:val="es-CO"/>
          </w:rPr>
          <w:t>.</w:t>
        </w:r>
      </w:ins>
      <w:ins w:id="12" w:author="Montenegro, Frank David (Alliance Bioversity-CIAT)" w:date="2020-12-09T14:31:00Z">
        <w:r w:rsidR="000843EF">
          <w:rPr>
            <w:lang w:val="es-CO"/>
          </w:rPr>
          <w:t xml:space="preserve"> Una de estas tecnologías de gran auge </w:t>
        </w:r>
      </w:ins>
      <w:ins w:id="13" w:author="Montenegro, Frank David (Alliance Bioversity-CIAT)" w:date="2020-12-09T14:34:00Z">
        <w:r w:rsidR="000843EF">
          <w:rPr>
            <w:lang w:val="es-CO"/>
          </w:rPr>
          <w:t>es</w:t>
        </w:r>
      </w:ins>
      <w:ins w:id="14" w:author="Montenegro, Frank David (Alliance Bioversity-CIAT)" w:date="2020-12-09T14:31:00Z">
        <w:r w:rsidR="000843EF">
          <w:rPr>
            <w:lang w:val="es-CO"/>
          </w:rPr>
          <w:t xml:space="preserve"> l</w:t>
        </w:r>
      </w:ins>
      <w:ins w:id="15" w:author="Montenegro, Frank David (Alliance Bioversity-CIAT)" w:date="2020-12-09T13:23:00Z">
        <w:r w:rsidR="00B51856" w:rsidRPr="00B51856">
          <w:rPr>
            <w:lang w:val="es-CO"/>
          </w:rPr>
          <w:t>a percepción remota</w:t>
        </w:r>
      </w:ins>
      <w:ins w:id="16" w:author="Montenegro, Frank David (Alliance Bioversity-CIAT)" w:date="2020-12-09T14:34:00Z">
        <w:r w:rsidR="000843EF">
          <w:rPr>
            <w:lang w:val="es-CO"/>
          </w:rPr>
          <w:t xml:space="preserve"> (PR). PR es</w:t>
        </w:r>
      </w:ins>
      <w:ins w:id="17" w:author="Montenegro, Frank David (Alliance Bioversity-CIAT)" w:date="2020-12-09T13:23:00Z">
        <w:r w:rsidR="00B51856" w:rsidRPr="00B51856">
          <w:rPr>
            <w:lang w:val="es-CO"/>
          </w:rPr>
          <w:t xml:space="preserve"> un componente determinante </w:t>
        </w:r>
      </w:ins>
      <w:ins w:id="18" w:author="Montenegro, Frank David (Alliance Bioversity-CIAT)" w:date="2020-12-09T14:35:00Z">
        <w:r w:rsidR="000843EF">
          <w:rPr>
            <w:lang w:val="es-CO"/>
          </w:rPr>
          <w:t>en</w:t>
        </w:r>
      </w:ins>
      <w:ins w:id="19" w:author="Montenegro, Frank David (Alliance Bioversity-CIAT)" w:date="2020-12-09T13:23:00Z">
        <w:r w:rsidR="00B51856" w:rsidRPr="00B51856">
          <w:rPr>
            <w:lang w:val="es-CO"/>
          </w:rPr>
          <w:t xml:space="preserve"> la toma de decisiones al combinar información de múltiples fuentes </w:t>
        </w:r>
      </w:ins>
      <w:ins w:id="20" w:author="Montenegro, Frank David (Alliance Bioversity-CIAT)" w:date="2020-12-09T14:36:00Z">
        <w:r w:rsidR="000843EF">
          <w:rPr>
            <w:lang w:val="es-CO"/>
          </w:rPr>
          <w:t>es</w:t>
        </w:r>
      </w:ins>
      <w:ins w:id="21" w:author="Montenegro, Frank David (Alliance Bioversity-CIAT)" w:date="2020-12-09T13:23:00Z">
        <w:r w:rsidR="000843EF">
          <w:rPr>
            <w:lang w:val="es-CO"/>
          </w:rPr>
          <w:t xml:space="preserve">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piedades físicas y químicas de</w:t>
        </w:r>
      </w:ins>
      <w:ins w:id="22" w:author="Montenegro, Frank David (Alliance Bioversity-CIAT)" w:date="2020-12-09T14:37:00Z">
        <w:r w:rsidR="000843EF">
          <w:rPr>
            <w:lang w:val="es-CO"/>
          </w:rPr>
          <w:t xml:space="preserve"> la vegetación </w:t>
        </w:r>
      </w:ins>
      <w:ins w:id="23" w:author="Montenegro, Frank David (Alliance Bioversity-CIAT)" w:date="2020-12-09T13:23:00Z">
        <w:r w:rsidR="00B51856" w:rsidRPr="00B51856">
          <w:rPr>
            <w:lang w:val="es-CO"/>
          </w:rPr>
          <w:t>en complejos entornos biofísico</w:t>
        </w:r>
        <w:r w:rsidR="000843EF">
          <w:rPr>
            <w:lang w:val="es-CO"/>
          </w:rPr>
          <w:t>s mediante imágenes satelitales</w:t>
        </w:r>
      </w:ins>
      <w:ins w:id="24" w:author="Montenegro, Frank David (Alliance Bioversity-CIAT)" w:date="2020-12-09T14:38:00Z">
        <w:r w:rsidR="000843EF">
          <w:rPr>
            <w:lang w:val="es-CO"/>
          </w:rPr>
          <w:t xml:space="preserve"> y drones</w:t>
        </w:r>
      </w:ins>
      <w:ins w:id="25" w:author="Montenegro, Frank David (Alliance Bioversity-CIAT)" w:date="2020-12-09T14:41:00Z">
        <w:r w:rsidR="000843EF">
          <w:rPr>
            <w:lang w:val="es-CO"/>
          </w:rPr>
          <w:fldChar w:fldCharType="begin" w:fldLock="1"/>
        </w:r>
      </w:ins>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ins w:id="26" w:author="Montenegro, Frank David (Alliance Bioversity-CIAT)" w:date="2020-12-09T14:41:00Z">
        <w:r w:rsidR="000843EF">
          <w:rPr>
            <w:lang w:val="es-CO"/>
          </w:rPr>
          <w:fldChar w:fldCharType="end"/>
        </w:r>
      </w:ins>
      <w:ins w:id="27" w:author="Montenegro, Frank David (Alliance Bioversity-CIAT)" w:date="2020-12-09T13:23:00Z">
        <w:r w:rsidR="000843EF">
          <w:rPr>
            <w:lang w:val="es-CO"/>
          </w:rPr>
          <w:t>.</w:t>
        </w:r>
      </w:ins>
    </w:p>
    <w:p w14:paraId="2FDF764B" w14:textId="2BF27E37" w:rsidR="00F7024B" w:rsidRDefault="00F7024B" w:rsidP="008F43BE">
      <w:pPr>
        <w:jc w:val="both"/>
        <w:rPr>
          <w:ins w:id="28" w:author="Montenegro, Frank David (Alliance Bioversity-CIAT)" w:date="2020-12-09T14:42:00Z"/>
          <w:lang w:val="es-CO"/>
        </w:rPr>
        <w:pPrChange w:id="29" w:author="Montenegro, Frank David (Alliance Bioversity-CIAT)" w:date="2020-12-09T13:03:00Z">
          <w:pPr>
            <w:pStyle w:val="Heading1"/>
            <w:numPr>
              <w:numId w:val="6"/>
            </w:numPr>
            <w:ind w:left="360" w:hanging="360"/>
          </w:pPr>
        </w:pPrChange>
      </w:pPr>
    </w:p>
    <w:p w14:paraId="18BF1938" w14:textId="583BBF7A" w:rsidR="000E2CDE" w:rsidRDefault="00F7024B" w:rsidP="008F43BE">
      <w:pPr>
        <w:jc w:val="both"/>
        <w:rPr>
          <w:ins w:id="30" w:author="Montenegro, Frank David (Alliance Bioversity-CIAT)" w:date="2020-12-09T14:48:00Z"/>
          <w:lang w:val="es-CO"/>
        </w:rPr>
        <w:pPrChange w:id="31" w:author="Montenegro, Frank David (Alliance Bioversity-CIAT)" w:date="2020-12-09T13:03:00Z">
          <w:pPr>
            <w:pStyle w:val="Heading1"/>
            <w:numPr>
              <w:numId w:val="6"/>
            </w:numPr>
            <w:ind w:left="360" w:hanging="360"/>
          </w:pPr>
        </w:pPrChange>
      </w:pPr>
      <w:ins w:id="32" w:author="Montenegro, Frank David (Alliance Bioversity-CIAT)" w:date="2020-12-09T14:42:00Z">
        <w:r>
          <w:rPr>
            <w:lang w:val="es-CO"/>
          </w:rPr>
          <w:t xml:space="preserve">La detección de tendencias y </w:t>
        </w:r>
      </w:ins>
      <w:ins w:id="33" w:author="Montenegro, Frank David (Alliance Bioversity-CIAT)" w:date="2020-12-09T14:44:00Z">
        <w:r>
          <w:rPr>
            <w:lang w:val="es-CO"/>
          </w:rPr>
          <w:t>detección</w:t>
        </w:r>
      </w:ins>
      <w:ins w:id="34" w:author="Montenegro, Frank David (Alliance Bioversity-CIAT)" w:date="2020-12-09T14:42:00Z">
        <w:r>
          <w:rPr>
            <w:lang w:val="es-CO"/>
          </w:rPr>
          <w:t xml:space="preserve"> de puntos de cambio</w:t>
        </w:r>
      </w:ins>
      <w:ins w:id="35" w:author="Montenegro, Frank David (Alliance Bioversity-CIAT)" w:date="2020-12-09T14:44:00Z">
        <w:r>
          <w:rPr>
            <w:lang w:val="es-CO"/>
          </w:rPr>
          <w:t xml:space="preserve"> son tareas comunes en el análisis de los datos de PR, </w:t>
        </w:r>
      </w:ins>
      <w:ins w:id="36" w:author="Montenegro, Frank David (Alliance Bioversity-CIAT)" w:date="2020-12-09T14:45:00Z">
        <w:r w:rsidR="00706F87">
          <w:rPr>
            <w:lang w:val="es-CO"/>
          </w:rPr>
          <w:t xml:space="preserve">sobre </w:t>
        </w:r>
      </w:ins>
      <w:ins w:id="37" w:author="Montenegro, Frank David (Alliance Bioversity-CIAT)" w:date="2020-12-09T15:18:00Z">
        <w:r w:rsidR="00706F87">
          <w:rPr>
            <w:lang w:val="es-CO"/>
          </w:rPr>
          <w:t>los datos de años proporcionando por PR hay</w:t>
        </w:r>
      </w:ins>
      <w:ins w:id="38" w:author="Montenegro, Frank David (Alliance Bioversity-CIAT)" w:date="2020-12-09T14:45:00Z">
        <w:r>
          <w:rPr>
            <w:lang w:val="es-CO"/>
          </w:rPr>
          <w:t xml:space="preserve"> muchos métodos </w:t>
        </w:r>
        <w:r w:rsidR="00706F87">
          <w:rPr>
            <w:lang w:val="es-CO"/>
          </w:rPr>
          <w:t>diferentes</w:t>
        </w:r>
      </w:ins>
      <w:ins w:id="39" w:author="Montenegro, Frank David (Alliance Bioversity-CIAT)" w:date="2020-12-09T14:46:00Z">
        <w:r>
          <w:rPr>
            <w:lang w:val="es-CO"/>
          </w:rPr>
          <w:t xml:space="preserve"> propuestos para estos propósitos que incluyen </w:t>
        </w:r>
      </w:ins>
      <w:ins w:id="40" w:author="Montenegro, Frank David (Alliance Bioversity-CIAT)" w:date="2020-12-09T14:47:00Z">
        <w:r>
          <w:rPr>
            <w:lang w:val="es-CO"/>
          </w:rPr>
          <w:t>Mann-</w:t>
        </w:r>
        <w:proofErr w:type="spellStart"/>
        <w:r>
          <w:rPr>
            <w:lang w:val="es-CO"/>
          </w:rPr>
          <w:t>Knedall</w:t>
        </w:r>
      </w:ins>
      <w:proofErr w:type="spellEnd"/>
      <w:ins w:id="41" w:author="Montenegro, Frank David (Alliance Bioversity-CIAT)" w:date="2020-12-09T15:11:00Z">
        <w:r w:rsidR="00E900FF">
          <w:rPr>
            <w:lang w:val="es-CO"/>
          </w:rPr>
          <w:t xml:space="preserve"> and</w:t>
        </w:r>
      </w:ins>
      <w:ins w:id="42" w:author="Montenegro, Frank David (Alliance Bioversity-CIAT)" w:date="2020-12-09T14:47:00Z">
        <w:r>
          <w:rPr>
            <w:lang w:val="es-CO"/>
          </w:rPr>
          <w:t xml:space="preserve"> </w:t>
        </w:r>
        <w:proofErr w:type="spellStart"/>
        <w:r>
          <w:rPr>
            <w:lang w:val="es-CO"/>
          </w:rPr>
          <w:t>Continus</w:t>
        </w:r>
        <w:proofErr w:type="spellEnd"/>
        <w:r>
          <w:rPr>
            <w:lang w:val="es-CO"/>
          </w:rPr>
          <w:t xml:space="preserve"> </w:t>
        </w:r>
        <w:proofErr w:type="spellStart"/>
        <w:r>
          <w:rPr>
            <w:lang w:val="es-CO"/>
          </w:rPr>
          <w:t>Change</w:t>
        </w:r>
        <w:proofErr w:type="spellEnd"/>
        <w:r>
          <w:rPr>
            <w:lang w:val="es-CO"/>
          </w:rPr>
          <w:t xml:space="preserve"> </w:t>
        </w:r>
        <w:proofErr w:type="spellStart"/>
        <w:r>
          <w:rPr>
            <w:lang w:val="es-CO"/>
          </w:rPr>
          <w:t>Detecction</w:t>
        </w:r>
        <w:proofErr w:type="spellEnd"/>
        <w:r>
          <w:rPr>
            <w:lang w:val="es-CO"/>
          </w:rPr>
          <w:t xml:space="preserve"> and </w:t>
        </w:r>
        <w:proofErr w:type="spellStart"/>
        <w:r>
          <w:rPr>
            <w:lang w:val="es-CO"/>
          </w:rPr>
          <w:t>Clasification</w:t>
        </w:r>
      </w:ins>
      <w:proofErr w:type="spellEnd"/>
      <w:ins w:id="43" w:author="Montenegro, Frank David (Alliance Bioversity-CIAT)" w:date="2020-12-09T14:48:00Z">
        <w:r>
          <w:rPr>
            <w:lang w:val="es-CO"/>
          </w:rPr>
          <w:t xml:space="preserve"> (CCDC)</w:t>
        </w:r>
      </w:ins>
      <w:ins w:id="44" w:author="Montenegro, Frank David (Alliance Bioversity-CIAT)" w:date="2020-12-09T15:12:00Z">
        <w:r w:rsidR="00706F87">
          <w:rPr>
            <w:lang w:val="es-CO"/>
          </w:rPr>
          <w:fldChar w:fldCharType="begin" w:fldLock="1"/>
        </w:r>
      </w:ins>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w:t>
      </w:r>
      <w:proofErr w:type="spellStart"/>
      <w:r w:rsidR="00706F87" w:rsidRPr="00706F87">
        <w:rPr>
          <w:noProof/>
          <w:lang w:val="es-CO"/>
        </w:rPr>
        <w:t>Militino</w:t>
      </w:r>
      <w:proofErr w:type="spellEnd"/>
      <w:r w:rsidR="00706F87" w:rsidRPr="00706F87">
        <w:rPr>
          <w:noProof/>
          <w:lang w:val="es-CO"/>
        </w:rPr>
        <w:t xml:space="preserve"> et al., 2020; Zhu and Woodcock, 2014)</w:t>
      </w:r>
      <w:ins w:id="45" w:author="Montenegro, Frank David (Alliance Bioversity-CIAT)" w:date="2020-12-09T15:12:00Z">
        <w:r w:rsidR="00706F87">
          <w:rPr>
            <w:lang w:val="es-CO"/>
          </w:rPr>
          <w:fldChar w:fldCharType="end"/>
        </w:r>
      </w:ins>
      <w:ins w:id="46" w:author="Montenegro, Frank David (Alliance Bioversity-CIAT)" w:date="2020-12-09T14:48:00Z">
        <w:r w:rsidR="000E2CDE">
          <w:rPr>
            <w:lang w:val="es-CO"/>
          </w:rPr>
          <w:t>.</w:t>
        </w:r>
      </w:ins>
    </w:p>
    <w:p w14:paraId="10E0D61B" w14:textId="7723A456" w:rsidR="00F7024B" w:rsidRDefault="00706F87" w:rsidP="008F43BE">
      <w:pPr>
        <w:jc w:val="both"/>
        <w:rPr>
          <w:ins w:id="47" w:author="Montenegro, Frank David (Alliance Bioversity-CIAT)" w:date="2020-12-09T16:22:00Z"/>
          <w:lang w:val="es-CO"/>
        </w:rPr>
        <w:pPrChange w:id="48" w:author="Montenegro, Frank David (Alliance Bioversity-CIAT)" w:date="2020-12-09T13:03:00Z">
          <w:pPr>
            <w:pStyle w:val="Heading1"/>
            <w:numPr>
              <w:numId w:val="6"/>
            </w:numPr>
            <w:ind w:left="360" w:hanging="360"/>
          </w:pPr>
        </w:pPrChange>
      </w:pPr>
      <w:ins w:id="49" w:author="Montenegro, Frank David (Alliance Bioversity-CIAT)" w:date="2020-12-09T15:19:00Z">
        <w:r>
          <w:rPr>
            <w:lang w:val="es-CO"/>
          </w:rPr>
          <w:t xml:space="preserve">Mann-Kendal </w:t>
        </w:r>
      </w:ins>
      <w:ins w:id="50" w:author="Montenegro, Frank David (Alliance Bioversity-CIAT)" w:date="2020-12-09T15:25:00Z">
        <w:r w:rsidR="000E2CDE">
          <w:rPr>
            <w:lang w:val="es-CO"/>
          </w:rPr>
          <w:t>fue utilizado</w:t>
        </w:r>
      </w:ins>
      <w:ins w:id="51" w:author="Montenegro, Frank David (Alliance Bioversity-CIAT)" w:date="2020-12-09T15:34:00Z">
        <w:r w:rsidR="000E2CDE">
          <w:rPr>
            <w:lang w:val="es-CO"/>
          </w:rPr>
          <w:t xml:space="preserve"> en el estudio de </w:t>
        </w:r>
      </w:ins>
      <w:ins w:id="52" w:author="Montenegro, Frank David (Alliance Bioversity-CIAT)" w:date="2020-12-09T15:35:00Z">
        <w:r w:rsidR="000E2CDE">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2020)"},"properties":{"noteIndex":0},"schema":"https://github.com/citation-style-language/schema/raw/master/csl-citation.json"}</w:instrText>
        </w:r>
      </w:ins>
      <w:del w:id="53" w:author="Montenegro, Frank David (Alliance Bioversity-CIAT)" w:date="2020-12-09T15:35:00Z">
        <w:r w:rsidR="000E2CDE" w:rsidDel="000E2CDE">
          <w:rPr>
            <w:lang w:val="es-CO"/>
          </w:rPr>
          <w:del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2020)","plainTextFormattedCitation":"(Militino et al., 2020)"},"properties":{"noteIndex":0},"schema":"https://github.com/citation-style-language/schema/raw/master/csl-citation.json"}</w:delInstrText>
        </w:r>
      </w:del>
      <w:r w:rsidR="000E2CDE">
        <w:rPr>
          <w:lang w:val="es-CO"/>
        </w:rPr>
        <w:fldChar w:fldCharType="separate"/>
      </w:r>
      <w:del w:id="54" w:author="Montenegro, Frank David (Alliance Bioversity-CIAT)" w:date="2020-12-09T15:35:00Z">
        <w:r w:rsidR="000E2CDE" w:rsidRPr="000E2CDE" w:rsidDel="000E2CDE">
          <w:rPr>
            <w:noProof/>
            <w:lang w:val="es-CO"/>
          </w:rPr>
          <w:delText>(</w:delText>
        </w:r>
      </w:del>
      <w:r w:rsidR="000E2CDE" w:rsidRPr="000E2CDE">
        <w:rPr>
          <w:noProof/>
          <w:lang w:val="es-CO"/>
        </w:rPr>
        <w:t xml:space="preserve">Militino et al., </w:t>
      </w:r>
      <w:ins w:id="55" w:author="Montenegro, Frank David (Alliance Bioversity-CIAT)" w:date="2020-12-09T15:35:00Z">
        <w:r w:rsidR="000E2CDE">
          <w:rPr>
            <w:noProof/>
            <w:lang w:val="es-CO"/>
          </w:rPr>
          <w:t>(</w:t>
        </w:r>
      </w:ins>
      <w:r w:rsidR="000E2CDE" w:rsidRPr="000E2CDE">
        <w:rPr>
          <w:noProof/>
          <w:lang w:val="es-CO"/>
        </w:rPr>
        <w:t>2020)</w:t>
      </w:r>
      <w:ins w:id="56" w:author="Montenegro, Frank David (Alliance Bioversity-CIAT)" w:date="2020-12-09T15:35:00Z">
        <w:r w:rsidR="000E2CDE">
          <w:rPr>
            <w:lang w:val="es-CO"/>
          </w:rPr>
          <w:fldChar w:fldCharType="end"/>
        </w:r>
      </w:ins>
      <w:ins w:id="57" w:author="Montenegro, Frank David (Alliance Bioversity-CIAT)" w:date="2020-12-09T15:25:00Z">
        <w:r w:rsidR="000E2CDE">
          <w:rPr>
            <w:lang w:val="es-CO"/>
          </w:rPr>
          <w:t xml:space="preserve"> </w:t>
        </w:r>
      </w:ins>
      <w:ins w:id="58" w:author="Montenegro, Frank David (Alliance Bioversity-CIAT)" w:date="2020-12-09T15:41:00Z">
        <w:r w:rsidR="004C7B30">
          <w:rPr>
            <w:lang w:val="es-CO"/>
          </w:rPr>
          <w:t xml:space="preserve">para encontrar tendencias en la temperatura de </w:t>
        </w:r>
      </w:ins>
      <w:ins w:id="59" w:author="Montenegro, Frank David (Alliance Bioversity-CIAT)" w:date="2020-12-09T15:42:00Z">
        <w:r w:rsidR="004C7B30">
          <w:rPr>
            <w:lang w:val="es-CO"/>
          </w:rPr>
          <w:t>día</w:t>
        </w:r>
      </w:ins>
      <w:ins w:id="60" w:author="Montenegro, Frank David (Alliance Bioversity-CIAT)" w:date="2020-12-09T15:41:00Z">
        <w:r w:rsidR="004C7B30">
          <w:rPr>
            <w:lang w:val="es-CO"/>
          </w:rPr>
          <w:t xml:space="preserve"> y de la noche</w:t>
        </w:r>
      </w:ins>
      <w:ins w:id="61" w:author="Montenegro, Frank David (Alliance Bioversity-CIAT)" w:date="2020-12-09T15:42:00Z">
        <w:r w:rsidR="004C7B30">
          <w:rPr>
            <w:lang w:val="es-CO"/>
          </w:rPr>
          <w:t>, para esto fue utilizado</w:t>
        </w:r>
      </w:ins>
      <w:ins w:id="62" w:author="Montenegro, Frank David (Alliance Bioversity-CIAT)" w:date="2020-12-09T15:35:00Z">
        <w:r w:rsidR="004C7B30">
          <w:rPr>
            <w:lang w:val="es-CO"/>
          </w:rPr>
          <w:t xml:space="preserve"> </w:t>
        </w:r>
      </w:ins>
      <w:ins w:id="63" w:author="Montenegro, Frank David (Alliance Bioversity-CIAT)" w:date="2020-12-09T15:25:00Z">
        <w:r w:rsidR="000E2CDE">
          <w:rPr>
            <w:lang w:val="es-CO"/>
          </w:rPr>
          <w:t>el producto</w:t>
        </w:r>
      </w:ins>
      <w:ins w:id="64" w:author="Montenegro, Frank David (Alliance Bioversity-CIAT)" w:date="2020-12-09T15:28:00Z">
        <w:r w:rsidR="000E2CDE">
          <w:rPr>
            <w:lang w:val="es-CO"/>
          </w:rPr>
          <w:t xml:space="preserve"> MOD11A2</w:t>
        </w:r>
      </w:ins>
      <w:ins w:id="65" w:author="Montenegro, Frank David (Alliance Bioversity-CIAT)" w:date="2020-12-09T15:25:00Z">
        <w:r w:rsidR="000E2CDE">
          <w:rPr>
            <w:lang w:val="es-CO"/>
          </w:rPr>
          <w:t xml:space="preserve"> de </w:t>
        </w:r>
      </w:ins>
      <w:proofErr w:type="spellStart"/>
      <w:ins w:id="66" w:author="Montenegro, Frank David (Alliance Bioversity-CIAT)" w:date="2020-12-09T15:26:00Z">
        <w:r w:rsidR="000E2CDE">
          <w:rPr>
            <w:lang w:val="es-CO"/>
          </w:rPr>
          <w:t>Land</w:t>
        </w:r>
        <w:proofErr w:type="spellEnd"/>
        <w:r w:rsidR="000E2CDE">
          <w:rPr>
            <w:lang w:val="es-CO"/>
          </w:rPr>
          <w:t xml:space="preserve"> Surface </w:t>
        </w:r>
        <w:proofErr w:type="spellStart"/>
        <w:r w:rsidR="000E2CDE">
          <w:rPr>
            <w:lang w:val="es-CO"/>
          </w:rPr>
          <w:t>Temperature</w:t>
        </w:r>
        <w:proofErr w:type="spellEnd"/>
        <w:r w:rsidR="000E2CDE">
          <w:rPr>
            <w:lang w:val="es-CO"/>
          </w:rPr>
          <w:t xml:space="preserve"> (</w:t>
        </w:r>
      </w:ins>
      <w:ins w:id="67" w:author="Montenegro, Frank David (Alliance Bioversity-CIAT)" w:date="2020-12-09T15:25:00Z">
        <w:r w:rsidR="000E2CDE">
          <w:rPr>
            <w:lang w:val="es-CO"/>
          </w:rPr>
          <w:t>LST</w:t>
        </w:r>
      </w:ins>
      <w:ins w:id="68" w:author="Montenegro, Frank David (Alliance Bioversity-CIAT)" w:date="2020-12-09T15:26:00Z">
        <w:r w:rsidR="000E2CDE">
          <w:rPr>
            <w:lang w:val="es-CO"/>
          </w:rPr>
          <w:t>) del satélite MODIS</w:t>
        </w:r>
      </w:ins>
      <w:ins w:id="69" w:author="Montenegro, Frank David (Alliance Bioversity-CIAT)" w:date="2020-12-09T15:27:00Z">
        <w:r w:rsidR="000E2CDE">
          <w:rPr>
            <w:lang w:val="es-CO"/>
          </w:rPr>
          <w:t xml:space="preserve"> para la región de </w:t>
        </w:r>
        <w:proofErr w:type="spellStart"/>
        <w:r w:rsidR="000E2CDE">
          <w:rPr>
            <w:lang w:val="es-CO"/>
          </w:rPr>
          <w:t>Navarre</w:t>
        </w:r>
        <w:proofErr w:type="spellEnd"/>
        <w:r w:rsidR="000E2CDE">
          <w:rPr>
            <w:lang w:val="es-CO"/>
          </w:rPr>
          <w:t>, España.</w:t>
        </w:r>
      </w:ins>
      <w:ins w:id="70" w:author="Montenegro, Frank David (Alliance Bioversity-CIAT)" w:date="2020-12-09T15:30:00Z">
        <w:r w:rsidR="000E2CDE">
          <w:rPr>
            <w:lang w:val="es-CO"/>
          </w:rPr>
          <w:t xml:space="preserve"> Utilizaron 216 imágenes </w:t>
        </w:r>
      </w:ins>
      <w:ins w:id="71" w:author="Montenegro, Frank David (Alliance Bioversity-CIAT)" w:date="2020-12-09T15:32:00Z">
        <w:r w:rsidR="000E2CDE">
          <w:rPr>
            <w:lang w:val="es-CO"/>
          </w:rPr>
          <w:t xml:space="preserve">de la media mensual de temperatura </w:t>
        </w:r>
      </w:ins>
      <w:ins w:id="72" w:author="Montenegro, Frank David (Alliance Bioversity-CIAT)" w:date="2020-12-09T15:33:00Z">
        <w:r w:rsidR="000E2CDE">
          <w:rPr>
            <w:lang w:val="es-CO"/>
          </w:rPr>
          <w:t>para 18 a</w:t>
        </w:r>
        <w:r w:rsidR="000E2CDE">
          <w:rPr>
            <w:lang w:val="es-CO"/>
          </w:rPr>
          <w:t>ñ</w:t>
        </w:r>
        <w:r w:rsidR="000E2CDE">
          <w:rPr>
            <w:lang w:val="es-CO"/>
          </w:rPr>
          <w:t xml:space="preserve">os </w:t>
        </w:r>
      </w:ins>
      <w:ins w:id="73" w:author="Montenegro, Frank David (Alliance Bioversity-CIAT)" w:date="2020-12-09T15:40:00Z">
        <w:r w:rsidR="004C7B30">
          <w:rPr>
            <w:lang w:val="es-CO"/>
          </w:rPr>
          <w:t>iniciando en enero 2001 a diciembre del 2018</w:t>
        </w:r>
      </w:ins>
      <w:ins w:id="74" w:author="Montenegro, Frank David (Alliance Bioversity-CIAT)" w:date="2020-12-09T15:44:00Z">
        <w:r w:rsidR="004C7B30">
          <w:rPr>
            <w:lang w:val="es-CO"/>
          </w:rPr>
          <w:t xml:space="preserve">. </w:t>
        </w:r>
        <w:proofErr w:type="spellStart"/>
        <w:proofErr w:type="gramStart"/>
        <w:r w:rsidR="004C7B30">
          <w:rPr>
            <w:lang w:val="es-CO"/>
          </w:rPr>
          <w:t>Militino</w:t>
        </w:r>
        <w:proofErr w:type="spellEnd"/>
        <w:r w:rsidR="004C7B30">
          <w:rPr>
            <w:lang w:val="es-CO"/>
          </w:rPr>
          <w:t xml:space="preserve"> </w:t>
        </w:r>
      </w:ins>
      <w:ins w:id="75" w:author="Montenegro, Frank David (Alliance Bioversity-CIAT)" w:date="2020-12-09T16:15:00Z">
        <w:r w:rsidR="00402653">
          <w:rPr>
            <w:lang w:val="es-CO"/>
          </w:rPr>
          <w:t xml:space="preserve"> encontró</w:t>
        </w:r>
        <w:proofErr w:type="gramEnd"/>
        <w:r w:rsidR="00402653">
          <w:rPr>
            <w:lang w:val="es-CO"/>
          </w:rPr>
          <w:t xml:space="preserve"> en su estudio que para las temperaturas del </w:t>
        </w:r>
        <w:proofErr w:type="spellStart"/>
        <w:r w:rsidR="00402653">
          <w:rPr>
            <w:lang w:val="es-CO"/>
          </w:rPr>
          <w:t>dia</w:t>
        </w:r>
        <w:proofErr w:type="spellEnd"/>
        <w:r w:rsidR="00402653">
          <w:rPr>
            <w:lang w:val="es-CO"/>
          </w:rPr>
          <w:t xml:space="preserve"> no habían tendencias con un valor P de 0.33</w:t>
        </w:r>
      </w:ins>
      <w:ins w:id="76" w:author="Montenegro, Frank David (Alliance Bioversity-CIAT)" w:date="2020-12-09T15:44:00Z">
        <w:r w:rsidR="004C7B30">
          <w:rPr>
            <w:lang w:val="es-CO"/>
          </w:rPr>
          <w:t xml:space="preserve"> </w:t>
        </w:r>
      </w:ins>
      <w:ins w:id="77" w:author="Montenegro, Frank David (Alliance Bioversity-CIAT)" w:date="2020-12-09T16:21:00Z">
        <w:r w:rsidR="00402653">
          <w:rPr>
            <w:lang w:val="es-CO"/>
          </w:rPr>
          <w:t xml:space="preserve">pero para las temperaturas de la noche había un tendencia monótona </w:t>
        </w:r>
      </w:ins>
      <w:ins w:id="78" w:author="Montenegro, Frank David (Alliance Bioversity-CIAT)" w:date="2020-12-09T16:22:00Z">
        <w:r w:rsidR="00402653">
          <w:rPr>
            <w:lang w:val="es-CO"/>
          </w:rPr>
          <w:t>con un valor P de 0.015.</w:t>
        </w:r>
      </w:ins>
    </w:p>
    <w:p w14:paraId="2D6464CA" w14:textId="77777777" w:rsidR="00402653" w:rsidRPr="00402653" w:rsidRDefault="00402653" w:rsidP="008F43BE">
      <w:pPr>
        <w:jc w:val="both"/>
        <w:rPr>
          <w:ins w:id="79" w:author="Montenegro, Frank David (Alliance Bioversity-CIAT)" w:date="2020-12-09T14:41:00Z"/>
          <w:lang w:val="es-CO"/>
        </w:rPr>
        <w:pPrChange w:id="80" w:author="Montenegro, Frank David (Alliance Bioversity-CIAT)" w:date="2020-12-09T13:03:00Z">
          <w:pPr>
            <w:pStyle w:val="Heading1"/>
            <w:numPr>
              <w:numId w:val="6"/>
            </w:numPr>
            <w:ind w:left="360" w:hanging="360"/>
          </w:pPr>
        </w:pPrChange>
      </w:pPr>
      <w:bookmarkStart w:id="81" w:name="_GoBack"/>
      <w:bookmarkEnd w:id="81"/>
    </w:p>
    <w:p w14:paraId="1F624604" w14:textId="77777777" w:rsidR="000843EF" w:rsidRPr="008F43BE" w:rsidRDefault="000843EF" w:rsidP="008F43BE">
      <w:pPr>
        <w:jc w:val="both"/>
        <w:rPr>
          <w:ins w:id="82" w:author="Montenegro, Frank David (Alliance Bioversity-CIAT)" w:date="2020-12-09T12:59:00Z"/>
          <w:lang w:val="es-CO"/>
          <w:rPrChange w:id="83" w:author="Montenegro, Frank David (Alliance Bioversity-CIAT)" w:date="2020-12-09T12:59:00Z">
            <w:rPr>
              <w:ins w:id="84" w:author="Montenegro, Frank David (Alliance Bioversity-CIAT)" w:date="2020-12-09T12:59:00Z"/>
              <w:rFonts w:cs="Times New Roman"/>
              <w:b/>
              <w:lang w:val="es-CO"/>
            </w:rPr>
          </w:rPrChange>
        </w:rPr>
        <w:pPrChange w:id="85" w:author="Montenegro, Frank David (Alliance Bioversity-CIAT)" w:date="2020-12-09T13:03:00Z">
          <w:pPr>
            <w:pStyle w:val="Heading1"/>
            <w:numPr>
              <w:numId w:val="6"/>
            </w:numPr>
            <w:ind w:left="360" w:hanging="360"/>
          </w:pPr>
        </w:pPrChange>
      </w:pP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1"/>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86"/>
      <w:commentRangeStart w:id="87"/>
      <w:commentRangeStart w:id="88"/>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86"/>
      <w:r w:rsidR="005C1D4E" w:rsidRPr="00624617">
        <w:rPr>
          <w:rStyle w:val="CommentReference"/>
          <w:lang w:val="es-CO"/>
        </w:rPr>
        <w:commentReference w:id="86"/>
      </w:r>
      <w:commentRangeEnd w:id="87"/>
      <w:r w:rsidR="005C1D4E" w:rsidRPr="00624617">
        <w:rPr>
          <w:rStyle w:val="CommentReference"/>
          <w:lang w:val="es-CO"/>
        </w:rPr>
        <w:commentReference w:id="87"/>
      </w:r>
      <w:commentRangeEnd w:id="88"/>
      <w:r w:rsidR="00FA02C8" w:rsidRPr="00624617">
        <w:rPr>
          <w:rStyle w:val="CommentReference"/>
          <w:lang w:val="es-CO"/>
        </w:rPr>
        <w:commentReference w:id="88"/>
      </w:r>
    </w:p>
    <w:p w14:paraId="0568D172" w14:textId="12EBE374" w:rsidR="005C28B9" w:rsidRPr="00624617" w:rsidRDefault="005C28B9" w:rsidP="008448AE">
      <w:pPr>
        <w:jc w:val="both"/>
        <w:rPr>
          <w:rFonts w:cs="Times New Roman"/>
          <w:lang w:val="es-CO"/>
        </w:rPr>
      </w:pPr>
      <w:commentRangeStart w:id="89"/>
      <w:commentRangeStart w:id="90"/>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91"/>
      <w:commentRangeStart w:id="92"/>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91"/>
      <w:r w:rsidR="00DF721D" w:rsidRPr="00624617">
        <w:rPr>
          <w:rStyle w:val="CommentReference"/>
          <w:highlight w:val="yellow"/>
          <w:lang w:val="es-CO"/>
        </w:rPr>
        <w:commentReference w:id="91"/>
      </w:r>
      <w:commentRangeEnd w:id="89"/>
      <w:commentRangeEnd w:id="92"/>
      <w:r w:rsidR="002C6136" w:rsidRPr="00624617">
        <w:rPr>
          <w:rStyle w:val="CommentReference"/>
          <w:lang w:val="es-CO"/>
        </w:rPr>
        <w:commentReference w:id="92"/>
      </w:r>
      <w:r w:rsidR="005C1D4E" w:rsidRPr="00624617">
        <w:rPr>
          <w:rStyle w:val="CommentReference"/>
          <w:lang w:val="es-CO"/>
        </w:rPr>
        <w:commentReference w:id="89"/>
      </w:r>
      <w:commentRangeEnd w:id="90"/>
      <w:r w:rsidR="002C6136" w:rsidRPr="00624617">
        <w:rPr>
          <w:rStyle w:val="CommentReference"/>
          <w:lang w:val="es-CO"/>
        </w:rPr>
        <w:commentReference w:id="90"/>
      </w:r>
    </w:p>
    <w:p w14:paraId="588809B0" w14:textId="1D92B8C4" w:rsidR="00426893" w:rsidRPr="00624617" w:rsidRDefault="00B0234C" w:rsidP="008448AE">
      <w:pPr>
        <w:jc w:val="both"/>
        <w:rPr>
          <w:rFonts w:cs="Times New Roman"/>
          <w:lang w:val="es-CO"/>
        </w:rPr>
      </w:pPr>
      <w:r w:rsidRPr="00624617">
        <w:rPr>
          <w:rFonts w:cs="Times New Roman"/>
          <w:lang w:val="es-CO"/>
        </w:rPr>
        <w:lastRenderedPageBreak/>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w:t>
      </w:r>
      <w:proofErr w:type="spellStart"/>
      <w:r w:rsidR="003A1EEA" w:rsidRPr="00624617">
        <w:rPr>
          <w:rFonts w:cs="Times New Roman"/>
          <w:noProof/>
          <w:lang w:val="es-CO"/>
        </w:rPr>
        <w:t>Melchiori</w:t>
      </w:r>
      <w:proofErr w:type="spellEnd"/>
      <w:r w:rsidR="003A1EEA" w:rsidRPr="00624617">
        <w:rPr>
          <w:rFonts w:cs="Times New Roman"/>
          <w:noProof/>
          <w:lang w:val="es-CO"/>
        </w:rPr>
        <w:t>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4C05DD47" w14:textId="09E79875" w:rsidR="007C3EE7" w:rsidRPr="00624617"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93"/>
      <w:commentRangeStart w:id="94"/>
      <w:r w:rsidR="00EA7DDD" w:rsidRPr="00624617">
        <w:rPr>
          <w:rFonts w:cs="Times New Roman"/>
          <w:lang w:val="es-CO"/>
        </w:rPr>
        <w:t>t</w:t>
      </w:r>
      <w:commentRangeEnd w:id="93"/>
      <w:r w:rsidR="00314A6F" w:rsidRPr="00624617">
        <w:rPr>
          <w:rFonts w:cs="Times New Roman"/>
          <w:lang w:val="es-CO"/>
        </w:rPr>
        <w:t>iempo</w:t>
      </w:r>
      <w:r w:rsidR="005C1D4E" w:rsidRPr="00624617">
        <w:rPr>
          <w:rStyle w:val="CommentReference"/>
          <w:lang w:val="es-CO"/>
        </w:rPr>
        <w:commentReference w:id="93"/>
      </w:r>
      <w:commentRangeEnd w:id="94"/>
      <w:r w:rsidR="002C6136" w:rsidRPr="00624617">
        <w:rPr>
          <w:rStyle w:val="CommentReference"/>
          <w:lang w:val="es-CO"/>
        </w:rPr>
        <w:commentReference w:id="94"/>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modelos de detección de tendencias y detección de cambios de puntos</w:t>
      </w:r>
      <w:r w:rsidR="00587CEA" w:rsidRPr="00624617">
        <w:rPr>
          <w:rFonts w:cs="Times New Roman"/>
          <w:lang w:val="es-CO"/>
        </w:rPr>
        <w:t xml:space="preserve"> </w:t>
      </w:r>
      <w:commentRangeStart w:id="95"/>
      <w:commentRangeStart w:id="96"/>
      <w:r w:rsidR="00587CEA" w:rsidRPr="00624617">
        <w:rPr>
          <w:rFonts w:cs="Times New Roman"/>
          <w:lang w:val="es-CO"/>
        </w:rPr>
        <w:t xml:space="preserve">y </w:t>
      </w:r>
      <w:r w:rsidR="004B3F72" w:rsidRPr="00624617">
        <w:rPr>
          <w:rFonts w:cs="Times New Roman"/>
          <w:lang w:val="es-CO"/>
        </w:rPr>
        <w:t xml:space="preserve">estos </w:t>
      </w:r>
      <w:r w:rsidR="00587CEA" w:rsidRPr="00624617">
        <w:rPr>
          <w:rFonts w:cs="Times New Roman"/>
          <w:lang w:val="es-CO"/>
        </w:rPr>
        <w:t>determinar</w:t>
      </w:r>
      <w:r w:rsidR="004B3F72" w:rsidRPr="00624617">
        <w:rPr>
          <w:rFonts w:cs="Times New Roman"/>
          <w:lang w:val="es-CO"/>
        </w:rPr>
        <w:t>an</w:t>
      </w:r>
      <w:r w:rsidR="00587CEA" w:rsidRPr="00624617">
        <w:rPr>
          <w:rFonts w:cs="Times New Roman"/>
          <w:lang w:val="es-CO"/>
        </w:rPr>
        <w:t xml:space="preserve"> </w:t>
      </w:r>
      <w:r w:rsidR="004B3F72" w:rsidRPr="00624617">
        <w:rPr>
          <w:rFonts w:cs="Times New Roman"/>
          <w:lang w:val="es-CO"/>
        </w:rPr>
        <w:t xml:space="preserve">si existen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mostrara el cambio en la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commentRangeEnd w:id="95"/>
      <w:r w:rsidR="00DF721D" w:rsidRPr="00624617">
        <w:rPr>
          <w:rStyle w:val="CommentReference"/>
          <w:lang w:val="es-CO"/>
        </w:rPr>
        <w:commentReference w:id="95"/>
      </w:r>
      <w:commentRangeEnd w:id="96"/>
      <w:r w:rsidR="00B0234C" w:rsidRPr="00624617">
        <w:rPr>
          <w:rStyle w:val="CommentReference"/>
          <w:lang w:val="es-CO"/>
        </w:rPr>
        <w:commentReference w:id="96"/>
      </w:r>
    </w:p>
    <w:p w14:paraId="131EF628" w14:textId="77777777" w:rsidR="007C3EE7" w:rsidRPr="00624617" w:rsidRDefault="007C3EE7" w:rsidP="008448AE">
      <w:pPr>
        <w:jc w:val="both"/>
        <w:rPr>
          <w:rFonts w:cs="Times New Roman"/>
          <w:lang w:val="es-CO"/>
        </w:rPr>
      </w:pPr>
    </w:p>
    <w:p w14:paraId="6F7AF252" w14:textId="77777777" w:rsidR="00F25EA7" w:rsidRPr="00624617" w:rsidRDefault="00F25EA7" w:rsidP="008448AE">
      <w:pPr>
        <w:jc w:val="both"/>
        <w:rPr>
          <w:rFonts w:cs="Times New Roman"/>
          <w:lang w:val="es-CO"/>
        </w:rPr>
      </w:pPr>
    </w:p>
    <w:p w14:paraId="5AAF187E" w14:textId="77777777" w:rsidR="00F25EA7" w:rsidRPr="00624617" w:rsidRDefault="00F25EA7" w:rsidP="008448AE">
      <w:pPr>
        <w:jc w:val="both"/>
        <w:rPr>
          <w:rFonts w:cs="Times New Roman"/>
          <w:lang w:val="es-CO"/>
        </w:rPr>
      </w:pPr>
    </w:p>
    <w:p w14:paraId="0A4B7869" w14:textId="77777777" w:rsidR="00F25EA7" w:rsidRPr="00624617" w:rsidRDefault="00F25EA7" w:rsidP="008448AE">
      <w:pPr>
        <w:jc w:val="both"/>
        <w:rPr>
          <w:rFonts w:cs="Times New Roman"/>
          <w:lang w:val="es-CO"/>
        </w:rPr>
      </w:pPr>
    </w:p>
    <w:p w14:paraId="0C57176F" w14:textId="77777777" w:rsidR="00F25EA7" w:rsidRPr="00624617" w:rsidRDefault="00F25EA7" w:rsidP="008448AE">
      <w:pPr>
        <w:jc w:val="both"/>
        <w:rPr>
          <w:rFonts w:cs="Times New Roman"/>
          <w:lang w:val="es-CO"/>
        </w:rPr>
      </w:pPr>
    </w:p>
    <w:p w14:paraId="042AB526" w14:textId="77777777" w:rsidR="00F25EA7" w:rsidRPr="00624617" w:rsidRDefault="00F25EA7" w:rsidP="008448AE">
      <w:pPr>
        <w:jc w:val="both"/>
        <w:rPr>
          <w:rFonts w:cs="Times New Roman"/>
          <w:lang w:val="es-CO"/>
        </w:rPr>
      </w:pPr>
    </w:p>
    <w:p w14:paraId="757432A4" w14:textId="77777777" w:rsidR="00F25EA7" w:rsidRPr="00624617" w:rsidRDefault="00F25EA7" w:rsidP="008448AE">
      <w:pPr>
        <w:jc w:val="both"/>
        <w:rPr>
          <w:rFonts w:cs="Times New Roman"/>
          <w:lang w:val="es-CO"/>
        </w:rPr>
      </w:pPr>
    </w:p>
    <w:p w14:paraId="05C7B47E" w14:textId="77777777" w:rsidR="00F25EA7" w:rsidRPr="00624617" w:rsidRDefault="00F25EA7" w:rsidP="008448AE">
      <w:pPr>
        <w:jc w:val="both"/>
        <w:rPr>
          <w:rFonts w:cs="Times New Roman"/>
          <w:lang w:val="es-CO"/>
        </w:rPr>
      </w:pPr>
    </w:p>
    <w:p w14:paraId="59640370" w14:textId="77777777" w:rsidR="00F25EA7" w:rsidRPr="00624617" w:rsidRDefault="00F25EA7" w:rsidP="008448AE">
      <w:pPr>
        <w:jc w:val="both"/>
        <w:rPr>
          <w:rFonts w:cs="Times New Roman"/>
          <w:lang w:val="es-CO"/>
        </w:rPr>
      </w:pPr>
    </w:p>
    <w:p w14:paraId="6CE4CC55" w14:textId="77777777" w:rsidR="00F25EA7" w:rsidRPr="00624617" w:rsidRDefault="00F25EA7" w:rsidP="008448AE">
      <w:pPr>
        <w:jc w:val="both"/>
        <w:rPr>
          <w:rFonts w:cs="Times New Roman"/>
          <w:lang w:val="es-CO"/>
        </w:rPr>
      </w:pPr>
    </w:p>
    <w:p w14:paraId="207FC142" w14:textId="77777777" w:rsidR="00F25EA7" w:rsidRPr="00624617" w:rsidRDefault="00F25EA7" w:rsidP="008448AE">
      <w:pPr>
        <w:jc w:val="both"/>
        <w:rPr>
          <w:rFonts w:cs="Times New Roman"/>
          <w:lang w:val="es-CO"/>
        </w:rPr>
      </w:pPr>
    </w:p>
    <w:p w14:paraId="6025B580" w14:textId="77777777" w:rsidR="00F25EA7" w:rsidRPr="00624617" w:rsidRDefault="00F25EA7" w:rsidP="008448AE">
      <w:pPr>
        <w:jc w:val="both"/>
        <w:rPr>
          <w:rFonts w:cs="Times New Roman"/>
          <w:lang w:val="es-CO"/>
        </w:rPr>
      </w:pPr>
    </w:p>
    <w:p w14:paraId="21B0D601" w14:textId="77777777" w:rsidR="00F25EA7" w:rsidRPr="00624617" w:rsidRDefault="00F25EA7" w:rsidP="008448AE">
      <w:pPr>
        <w:jc w:val="both"/>
        <w:rPr>
          <w:rFonts w:cs="Times New Roman"/>
          <w:lang w:val="es-CO"/>
        </w:rPr>
      </w:pPr>
    </w:p>
    <w:p w14:paraId="180EAA6D" w14:textId="77777777" w:rsidR="00F25EA7" w:rsidRPr="00624617" w:rsidRDefault="00F25EA7" w:rsidP="008448AE">
      <w:pPr>
        <w:jc w:val="both"/>
        <w:rPr>
          <w:rFonts w:cs="Times New Roman"/>
          <w:lang w:val="es-CO"/>
        </w:rPr>
      </w:pPr>
    </w:p>
    <w:p w14:paraId="05ACC4B5" w14:textId="77777777" w:rsidR="00F25EA7" w:rsidRPr="00624617" w:rsidRDefault="00F25EA7" w:rsidP="008448AE">
      <w:pPr>
        <w:jc w:val="both"/>
        <w:rPr>
          <w:rFonts w:cs="Times New Roman"/>
          <w:lang w:val="es-CO"/>
        </w:rPr>
      </w:pPr>
    </w:p>
    <w:p w14:paraId="50031491" w14:textId="77777777" w:rsidR="00F25EA7" w:rsidRPr="00624617" w:rsidRDefault="00F25EA7" w:rsidP="008448AE">
      <w:pPr>
        <w:jc w:val="both"/>
        <w:rPr>
          <w:rFonts w:cs="Times New Roman"/>
          <w:lang w:val="es-CO"/>
        </w:rPr>
      </w:pPr>
    </w:p>
    <w:p w14:paraId="2138DD16" w14:textId="77777777" w:rsidR="00451FA4" w:rsidRPr="00624617" w:rsidRDefault="00A85850" w:rsidP="00E36D84">
      <w:pPr>
        <w:pStyle w:val="Heading1"/>
        <w:numPr>
          <w:ilvl w:val="0"/>
          <w:numId w:val="6"/>
        </w:numPr>
        <w:rPr>
          <w:rFonts w:cs="Times New Roman"/>
          <w:b/>
          <w:lang w:val="es-CO"/>
        </w:rPr>
      </w:pPr>
      <w:bookmarkStart w:id="97" w:name="_Toc56185769"/>
      <w:r w:rsidRPr="00624617">
        <w:rPr>
          <w:rFonts w:cs="Times New Roman"/>
          <w:b/>
          <w:lang w:val="es-CO"/>
        </w:rPr>
        <w:lastRenderedPageBreak/>
        <w:t>MATERIALES Y MÉTODOS</w:t>
      </w:r>
      <w:bookmarkEnd w:id="97"/>
    </w:p>
    <w:p w14:paraId="1D8669BD" w14:textId="77777777" w:rsidR="00B455D5" w:rsidRPr="00624617" w:rsidRDefault="00B455D5" w:rsidP="00E36D84">
      <w:pPr>
        <w:pStyle w:val="Heading2"/>
        <w:numPr>
          <w:ilvl w:val="1"/>
          <w:numId w:val="6"/>
        </w:numPr>
        <w:rPr>
          <w:rFonts w:cs="Times New Roman"/>
          <w:lang w:val="es-CO"/>
        </w:rPr>
      </w:pPr>
      <w:bookmarkStart w:id="98" w:name="_Toc56185770"/>
      <w:r w:rsidRPr="00624617">
        <w:rPr>
          <w:rFonts w:cs="Times New Roman"/>
          <w:lang w:val="es-CO"/>
        </w:rPr>
        <w:t>Descripción del área de estudio</w:t>
      </w:r>
      <w:r w:rsidR="00583B4A" w:rsidRPr="00624617">
        <w:rPr>
          <w:rFonts w:cs="Times New Roman"/>
          <w:lang w:val="es-CO"/>
        </w:rPr>
        <w:t xml:space="preserve"> y datos de tierra</w:t>
      </w:r>
      <w:bookmarkEnd w:id="98"/>
    </w:p>
    <w:p w14:paraId="48933BD8" w14:textId="77777777"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w:t>
      </w:r>
      <w:proofErr w:type="spellStart"/>
      <w:r w:rsidR="00707E07" w:rsidRPr="00624617">
        <w:rPr>
          <w:rFonts w:cs="Times New Roman"/>
          <w:lang w:val="es-CO"/>
        </w:rPr>
        <w:t>Fig</w:t>
      </w:r>
      <w:proofErr w:type="spellEnd"/>
      <w:r w:rsidR="00707E07" w:rsidRPr="00624617">
        <w:rPr>
          <w:rFonts w:cs="Times New Roman"/>
          <w:lang w:val="es-CO"/>
        </w:rPr>
        <w:t xml:space="preserve"> 1)</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lang w:val="es-CO"/>
        </w:rPr>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7584" cy="2746208"/>
                    </a:xfrm>
                    <a:prstGeom prst="rect">
                      <a:avLst/>
                    </a:prstGeom>
                  </pic:spPr>
                </pic:pic>
              </a:graphicData>
            </a:graphic>
          </wp:inline>
        </w:drawing>
      </w:r>
    </w:p>
    <w:p w14:paraId="65AD7FF8" w14:textId="3D9C2EB4" w:rsidR="00AB36D0" w:rsidRPr="00624617" w:rsidRDefault="00544153" w:rsidP="00B726DD">
      <w:pPr>
        <w:pStyle w:val="Caption"/>
        <w:jc w:val="center"/>
        <w:rPr>
          <w:rFonts w:cs="Times New Roman"/>
          <w:sz w:val="24"/>
          <w:lang w:val="es-CO"/>
        </w:rPr>
      </w:pPr>
      <w:bookmarkStart w:id="99" w:name="_Toc53481471"/>
      <w:bookmarkStart w:id="100" w:name="_Toc56185836"/>
      <w:proofErr w:type="spellStart"/>
      <w:r w:rsidRPr="00624617">
        <w:rPr>
          <w:rFonts w:cs="Times New Roman"/>
          <w:lang w:val="es-CO"/>
        </w:rPr>
        <w:t>Fig</w:t>
      </w:r>
      <w:proofErr w:type="spellEnd"/>
      <w:r w:rsidRPr="00624617">
        <w:rPr>
          <w:rFonts w:cs="Times New Roman"/>
          <w:lang w:val="es-CO"/>
        </w:rPr>
        <w:t xml:space="preserve">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E30E83">
        <w:rPr>
          <w:rFonts w:cs="Times New Roman"/>
          <w:noProof/>
          <w:lang w:val="es-CO"/>
        </w:rPr>
        <w:t>1</w:t>
      </w:r>
      <w:r w:rsidRPr="00624617">
        <w:rPr>
          <w:rFonts w:cs="Times New Roman"/>
          <w:lang w:val="es-CO"/>
        </w:rPr>
        <w:fldChar w:fldCharType="end"/>
      </w:r>
      <w:r w:rsidRPr="00624617">
        <w:rPr>
          <w:rFonts w:cs="Times New Roman"/>
          <w:lang w:val="es-CO"/>
        </w:rPr>
        <w:t xml:space="preserve"> Zona de estudio</w:t>
      </w:r>
      <w:bookmarkEnd w:id="99"/>
      <w:bookmarkEnd w:id="100"/>
    </w:p>
    <w:p w14:paraId="4C134880" w14:textId="50279D2E"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101"/>
      <w:ins w:id="102" w:author="Salazar, Lina Piedad" w:date="2020-12-03T15:42:00Z">
        <w:r w:rsidR="005C1D4E" w:rsidRPr="00624617">
          <w:rPr>
            <w:rFonts w:cs="Times New Roman"/>
            <w:lang w:val="es-CO"/>
          </w:rPr>
          <w:t>Este análisis se enfoca en los productores que recibieron la tecnología de riego como beneficio del programa.</w:t>
        </w:r>
      </w:ins>
      <w:commentRangeEnd w:id="101"/>
      <w:r w:rsidR="00F615B8" w:rsidRPr="00F1487D">
        <w:rPr>
          <w:rStyle w:val="CommentReference"/>
          <w:lang w:val="es-CO"/>
        </w:rPr>
        <w:commentReference w:id="101"/>
      </w:r>
      <w:ins w:id="103" w:author="Salazar, Lina Piedad" w:date="2020-12-03T15:42:00Z">
        <w:r w:rsidR="005C1D4E" w:rsidRPr="00624617">
          <w:rPr>
            <w:rFonts w:cs="Times New Roman"/>
            <w:lang w:val="es-CO"/>
          </w:rPr>
          <w:t xml:space="preserve"> </w:t>
        </w:r>
      </w:ins>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104"/>
      <w:commentRangeStart w:id="105"/>
      <w:r w:rsidR="00534B3E" w:rsidRPr="00624617">
        <w:rPr>
          <w:rFonts w:cs="Times New Roman"/>
          <w:lang w:val="es-CO"/>
        </w:rPr>
        <w:t>Estas encuestas recolectaron 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proofErr w:type="gramStart"/>
      <w:r w:rsidRPr="00624617">
        <w:rPr>
          <w:rFonts w:cs="Times New Roman"/>
          <w:highlight w:val="yellow"/>
          <w:lang w:val="es-CO"/>
        </w:rPr>
        <w:t>parcelas</w:t>
      </w:r>
      <w:proofErr w:type="gramEnd"/>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104"/>
      <w:r w:rsidR="00DF721D" w:rsidRPr="00624617">
        <w:rPr>
          <w:rStyle w:val="CommentReference"/>
          <w:lang w:val="es-CO"/>
        </w:rPr>
        <w:commentReference w:id="104"/>
      </w:r>
      <w:commentRangeEnd w:id="105"/>
      <w:r w:rsidR="00BB78C6" w:rsidRPr="00624617">
        <w:rPr>
          <w:rStyle w:val="CommentReference"/>
          <w:lang w:val="es-CO"/>
        </w:rPr>
        <w:commentReference w:id="105"/>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(Fig1)</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106" w:name="_Toc53481502"/>
      <w:bookmarkStart w:id="107"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106"/>
      <w:bookmarkEnd w:id="107"/>
    </w:p>
    <w:tbl>
      <w:tblPr>
        <w:tblStyle w:val="ListTable1Light"/>
        <w:tblW w:w="3612" w:type="pct"/>
        <w:tblLook w:val="04A0" w:firstRow="1" w:lastRow="0" w:firstColumn="1" w:lastColumn="0" w:noHBand="0" w:noVBand="1"/>
      </w:tblPr>
      <w:tblGrid>
        <w:gridCol w:w="2259"/>
        <w:gridCol w:w="1144"/>
        <w:gridCol w:w="1309"/>
        <w:gridCol w:w="2050"/>
      </w:tblGrid>
      <w:tr w:rsidR="00F615B8" w:rsidRPr="00F1487D" w14:paraId="125CBA34" w14:textId="77777777" w:rsidTr="000707C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Dajabón</w:t>
            </w:r>
            <w:proofErr w:type="spellEnd"/>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lastRenderedPageBreak/>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Peravia</w:t>
            </w:r>
            <w:proofErr w:type="spellEnd"/>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0707C8">
        <w:trPr>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615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 xml:space="preserve">Monseñor </w:t>
            </w:r>
            <w:proofErr w:type="spellStart"/>
            <w:r w:rsidRPr="00624617">
              <w:rPr>
                <w:rFonts w:eastAsia="Times New Roman" w:cs="Times New Roman"/>
                <w:color w:val="000000"/>
                <w:szCs w:val="24"/>
                <w:lang w:val="es-CO"/>
              </w:rPr>
              <w:t>Nouel</w:t>
            </w:r>
            <w:proofErr w:type="spellEnd"/>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77777777"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r w:rsidRPr="007D60F7">
        <w:rPr>
          <w:rFonts w:cs="Times New Roman"/>
          <w:lang w:val="es-CO"/>
        </w:rPr>
        <w:t>Fig.</w:t>
      </w:r>
      <w:r w:rsidR="00265013" w:rsidRPr="007D60F7">
        <w:rPr>
          <w:rFonts w:cs="Times New Roman"/>
          <w:lang w:val="es-CO"/>
        </w:rPr>
        <w:t xml:space="preserve"> </w:t>
      </w:r>
      <w:r w:rsidR="00CF1E78" w:rsidRPr="007D60F7">
        <w:rPr>
          <w:rFonts w:cs="Times New Roman"/>
          <w:lang w:val="es-CO"/>
        </w:rPr>
        <w:t>2</w:t>
      </w:r>
      <w:r w:rsidR="00265013" w:rsidRPr="007D60F7">
        <w:rPr>
          <w:rFonts w:cs="Times New Roman"/>
          <w:lang w:val="es-CO"/>
        </w:rPr>
        <w:t>)</w:t>
      </w:r>
      <w:r w:rsidRPr="007D60F7">
        <w:rPr>
          <w:rFonts w:cs="Times New Roman"/>
          <w:lang w:val="es-CO"/>
        </w:rPr>
        <w:t xml:space="preserve"> explicando el </w:t>
      </w:r>
      <w:commentRangeStart w:id="108"/>
      <w:commentRangeStart w:id="109"/>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108"/>
      <w:r w:rsidR="005C1D4E" w:rsidRPr="00F1487D">
        <w:rPr>
          <w:rStyle w:val="CommentReference"/>
          <w:lang w:val="es-CO"/>
        </w:rPr>
        <w:commentReference w:id="108"/>
      </w:r>
      <w:commentRangeEnd w:id="109"/>
      <w:r w:rsidR="00CC0984" w:rsidRPr="00F1487D">
        <w:rPr>
          <w:rStyle w:val="CommentReference"/>
          <w:lang w:val="es-CO"/>
        </w:rPr>
        <w:commentReference w:id="109"/>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lang w:val="es-CO"/>
        </w:rPr>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17F7C76F" w:rsidR="00265013" w:rsidRPr="00624617" w:rsidRDefault="006A12C8" w:rsidP="006A12C8">
      <w:pPr>
        <w:pStyle w:val="Caption"/>
        <w:jc w:val="center"/>
        <w:rPr>
          <w:sz w:val="24"/>
          <w:lang w:val="es-CO"/>
        </w:rPr>
      </w:pPr>
      <w:bookmarkStart w:id="110" w:name="_Toc56185837"/>
      <w:proofErr w:type="spellStart"/>
      <w:r w:rsidRPr="00624617">
        <w:rPr>
          <w:lang w:val="es-CO"/>
        </w:rPr>
        <w:t>Fig</w:t>
      </w:r>
      <w:proofErr w:type="spellEnd"/>
      <w:r w:rsidRPr="00624617">
        <w:rPr>
          <w:lang w:val="es-CO"/>
        </w:rPr>
        <w:t xml:space="preserve"> </w:t>
      </w:r>
      <w:r w:rsidRPr="00F1487D">
        <w:rPr>
          <w:lang w:val="es-CO"/>
        </w:rPr>
        <w:fldChar w:fldCharType="begin"/>
      </w:r>
      <w:r w:rsidRPr="007D60F7">
        <w:rPr>
          <w:lang w:val="es-CO"/>
        </w:rPr>
        <w:instrText xml:space="preserve"> SEQ Fig \* ARABIC </w:instrText>
      </w:r>
      <w:r w:rsidRPr="00F1487D">
        <w:rPr>
          <w:lang w:val="es-CO"/>
        </w:rPr>
        <w:fldChar w:fldCharType="separate"/>
      </w:r>
      <w:r w:rsidR="00E30E83">
        <w:rPr>
          <w:noProof/>
          <w:lang w:val="es-CO"/>
        </w:rPr>
        <w:t>2</w:t>
      </w:r>
      <w:r w:rsidRPr="00F1487D">
        <w:rPr>
          <w:lang w:val="es-CO"/>
        </w:rPr>
        <w:fldChar w:fldCharType="end"/>
      </w:r>
      <w:r w:rsidRPr="00624617">
        <w:rPr>
          <w:lang w:val="es-CO"/>
        </w:rPr>
        <w:t xml:space="preserve"> Flujo de trabajo</w:t>
      </w:r>
      <w:bookmarkEnd w:id="110"/>
    </w:p>
    <w:p w14:paraId="7A2975A3" w14:textId="77777777" w:rsidR="00F13AA1" w:rsidRPr="00624617" w:rsidRDefault="00F13AA1" w:rsidP="00E36D84">
      <w:pPr>
        <w:pStyle w:val="Heading2"/>
        <w:numPr>
          <w:ilvl w:val="1"/>
          <w:numId w:val="6"/>
        </w:numPr>
        <w:rPr>
          <w:rFonts w:cs="Times New Roman"/>
          <w:lang w:val="es-CO"/>
        </w:rPr>
      </w:pPr>
      <w:bookmarkStart w:id="111" w:name="_Toc56185771"/>
      <w:commentRangeStart w:id="112"/>
      <w:commentRangeStart w:id="113"/>
      <w:r w:rsidRPr="00624617">
        <w:rPr>
          <w:rFonts w:cs="Times New Roman"/>
          <w:lang w:val="es-CO"/>
        </w:rPr>
        <w:lastRenderedPageBreak/>
        <w:t>Imágenes Land</w:t>
      </w:r>
      <w:r w:rsidR="00B455D5" w:rsidRPr="00624617">
        <w:rPr>
          <w:rFonts w:cs="Times New Roman"/>
          <w:lang w:val="es-CO"/>
        </w:rPr>
        <w:t>s</w:t>
      </w:r>
      <w:r w:rsidRPr="00624617">
        <w:rPr>
          <w:rFonts w:cs="Times New Roman"/>
          <w:lang w:val="es-CO"/>
        </w:rPr>
        <w:t>at</w:t>
      </w:r>
      <w:bookmarkEnd w:id="111"/>
      <w:commentRangeEnd w:id="112"/>
      <w:r w:rsidR="000F24CF" w:rsidRPr="00F1487D">
        <w:rPr>
          <w:rStyle w:val="CommentReference"/>
          <w:rFonts w:eastAsiaTheme="minorHAnsi" w:cstheme="minorBidi"/>
          <w:lang w:val="es-CO"/>
        </w:rPr>
        <w:commentReference w:id="112"/>
      </w:r>
      <w:commentRangeEnd w:id="113"/>
      <w:r w:rsidR="009716CA" w:rsidRPr="00F1487D">
        <w:rPr>
          <w:rStyle w:val="CommentReference"/>
          <w:rFonts w:eastAsiaTheme="minorHAnsi" w:cstheme="minorBidi"/>
          <w:lang w:val="es-CO"/>
        </w:rPr>
        <w:commentReference w:id="113"/>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 xml:space="preserve">n la actualidad solo funcionan Landsat 7 y 8. En el año 2002 el sensor del Landsat 7 presentó una falla, por la cual se comenzaron a generar imágenes satelitales llamadas SLC, por sus siglas en inglés </w:t>
      </w:r>
      <w:proofErr w:type="spellStart"/>
      <w:r w:rsidR="003A66C5" w:rsidRPr="007D60F7">
        <w:rPr>
          <w:rFonts w:cs="Times New Roman"/>
          <w:lang w:val="es-CO"/>
        </w:rPr>
        <w:t>Scan</w:t>
      </w:r>
      <w:proofErr w:type="spellEnd"/>
      <w:r w:rsidR="003A66C5" w:rsidRPr="007D60F7">
        <w:rPr>
          <w:rFonts w:cs="Times New Roman"/>
          <w:lang w:val="es-CO"/>
        </w:rPr>
        <w:t xml:space="preserve">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3C9B789B" w:rsidR="00F13AA1" w:rsidRPr="00624617" w:rsidRDefault="009716CA" w:rsidP="00743C6A">
      <w:pPr>
        <w:jc w:val="both"/>
        <w:rPr>
          <w:rFonts w:cs="Times New Roman"/>
          <w:lang w:val="es-CO"/>
        </w:rPr>
      </w:pPr>
      <w:r w:rsidRPr="00624617">
        <w:rPr>
          <w:rFonts w:cs="Times New Roman"/>
          <w:lang w:val="es-CO"/>
        </w:rPr>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proofErr w:type="spellStart"/>
      <w:r w:rsidR="00051959" w:rsidRPr="00624617">
        <w:rPr>
          <w:rFonts w:cs="Times New Roman"/>
          <w:lang w:val="es-CO"/>
        </w:rPr>
        <w:t>precolección</w:t>
      </w:r>
      <w:proofErr w:type="spellEnd"/>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w:t>
      </w:r>
      <w:proofErr w:type="spellStart"/>
      <w:r w:rsidR="00051959" w:rsidRPr="00624617">
        <w:rPr>
          <w:rFonts w:cs="Times New Roman"/>
          <w:lang w:val="es-CO"/>
        </w:rPr>
        <w:t>path</w:t>
      </w:r>
      <w:proofErr w:type="spellEnd"/>
      <w:r w:rsidR="00051959" w:rsidRPr="00624617">
        <w:rPr>
          <w:rFonts w:cs="Times New Roman"/>
          <w:lang w:val="es-CO"/>
        </w:rPr>
        <w:t xml:space="preserve">/ 3 </w:t>
      </w:r>
      <w:proofErr w:type="spellStart"/>
      <w:r w:rsidR="00051959" w:rsidRPr="00624617">
        <w:rPr>
          <w:rFonts w:cs="Times New Roman"/>
          <w:lang w:val="es-CO"/>
        </w:rPr>
        <w:t>row</w:t>
      </w:r>
      <w:proofErr w:type="spellEnd"/>
      <w:r w:rsidR="002434B0" w:rsidRPr="00624617">
        <w:rPr>
          <w:rFonts w:cs="Times New Roman"/>
          <w:lang w:val="es-CO"/>
        </w:rPr>
        <w:t xml:space="preserve"> </w:t>
      </w:r>
      <w:r w:rsidR="00051959" w:rsidRPr="00624617">
        <w:rPr>
          <w:rFonts w:cs="Times New Roman"/>
          <w:lang w:val="es-CO"/>
        </w:rPr>
        <w:t>(</w:t>
      </w:r>
      <w:proofErr w:type="spellStart"/>
      <w:r w:rsidR="002434B0" w:rsidRPr="00624617">
        <w:rPr>
          <w:rFonts w:cs="Times New Roman"/>
          <w:lang w:val="es-CO"/>
        </w:rPr>
        <w:t>path</w:t>
      </w:r>
      <w:proofErr w:type="spellEnd"/>
      <w:r w:rsidR="002434B0" w:rsidRPr="00624617">
        <w:rPr>
          <w:rFonts w:cs="Times New Roman"/>
          <w:lang w:val="es-CO"/>
        </w:rPr>
        <w:t xml:space="preserve"> 7/ </w:t>
      </w:r>
      <w:proofErr w:type="spellStart"/>
      <w:r w:rsidR="002434B0" w:rsidRPr="00624617">
        <w:rPr>
          <w:rFonts w:cs="Times New Roman"/>
          <w:lang w:val="es-CO"/>
        </w:rPr>
        <w:t>row</w:t>
      </w:r>
      <w:proofErr w:type="spellEnd"/>
      <w:r w:rsidR="002434B0" w:rsidRPr="00624617">
        <w:rPr>
          <w:rFonts w:cs="Times New Roman"/>
          <w:lang w:val="es-CO"/>
        </w:rPr>
        <w:t xml:space="preserve">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proofErr w:type="spellStart"/>
      <w:r w:rsidR="00051959" w:rsidRPr="00624617">
        <w:rPr>
          <w:rFonts w:cs="Times New Roman"/>
          <w:lang w:val="es-CO"/>
        </w:rPr>
        <w:t>path</w:t>
      </w:r>
      <w:proofErr w:type="spellEnd"/>
      <w:r w:rsidR="00051959" w:rsidRPr="00624617">
        <w:rPr>
          <w:rFonts w:cs="Times New Roman"/>
          <w:lang w:val="es-CO"/>
        </w:rPr>
        <w:t xml:space="preserve"> 8/ </w:t>
      </w:r>
      <w:proofErr w:type="spellStart"/>
      <w:r w:rsidR="00051959" w:rsidRPr="00624617">
        <w:rPr>
          <w:rFonts w:cs="Times New Roman"/>
          <w:lang w:val="es-CO"/>
        </w:rPr>
        <w:t>row</w:t>
      </w:r>
      <w:proofErr w:type="spellEnd"/>
      <w:r w:rsidR="00051959" w:rsidRPr="00624617">
        <w:rPr>
          <w:rFonts w:cs="Times New Roman"/>
          <w:lang w:val="es-CO"/>
        </w:rPr>
        <w:t xml:space="preserve">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7; Fig. 3</w:t>
      </w:r>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r w:rsidR="00B6754D" w:rsidRPr="00624617">
        <w:rPr>
          <w:rFonts w:cs="Times New Roman"/>
          <w:lang w:val="es-CO"/>
        </w:rPr>
        <w:t>5</w:t>
      </w:r>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por año (</w:t>
      </w:r>
      <w:proofErr w:type="spellStart"/>
      <w:r w:rsidR="00051959" w:rsidRPr="00624617">
        <w:rPr>
          <w:rFonts w:cs="Times New Roman"/>
          <w:lang w:val="es-CO"/>
        </w:rPr>
        <w:t>Fig</w:t>
      </w:r>
      <w:proofErr w:type="spellEnd"/>
      <w:r w:rsidR="00051959" w:rsidRPr="00624617">
        <w:rPr>
          <w:rFonts w:cs="Times New Roman"/>
          <w:lang w:val="es-CO"/>
        </w:rPr>
        <w:t xml:space="preserve"> </w:t>
      </w:r>
      <w:r w:rsidR="00B6754D" w:rsidRPr="00624617">
        <w:rPr>
          <w:rFonts w:cs="Times New Roman"/>
          <w:lang w:val="es-CO"/>
        </w:rPr>
        <w:t>5</w:t>
      </w:r>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lang w:val="es-CO"/>
        </w:rPr>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4924" cy="3345712"/>
                    </a:xfrm>
                    <a:prstGeom prst="rect">
                      <a:avLst/>
                    </a:prstGeom>
                  </pic:spPr>
                </pic:pic>
              </a:graphicData>
            </a:graphic>
          </wp:inline>
        </w:drawing>
      </w:r>
    </w:p>
    <w:p w14:paraId="5CEFC634" w14:textId="47DC0C4F" w:rsidR="00910997" w:rsidRPr="00624617" w:rsidRDefault="00910997" w:rsidP="00B6754D">
      <w:pPr>
        <w:pStyle w:val="Caption"/>
        <w:jc w:val="center"/>
        <w:rPr>
          <w:rFonts w:cs="Times New Roman"/>
          <w:lang w:val="es-CO"/>
        </w:rPr>
      </w:pPr>
      <w:proofErr w:type="spellStart"/>
      <w:r w:rsidRPr="00624617">
        <w:rPr>
          <w:lang w:val="es-CO"/>
        </w:rPr>
        <w:t>Fig</w:t>
      </w:r>
      <w:proofErr w:type="spellEnd"/>
      <w:r w:rsidRPr="00624617">
        <w:rPr>
          <w:lang w:val="es-CO"/>
        </w:rPr>
        <w:t xml:space="preserve"> </w:t>
      </w:r>
      <w:r w:rsidRPr="00624617">
        <w:rPr>
          <w:lang w:val="es-CO"/>
        </w:rPr>
        <w:fldChar w:fldCharType="begin"/>
      </w:r>
      <w:r w:rsidRPr="00624617">
        <w:rPr>
          <w:lang w:val="es-CO"/>
        </w:rPr>
        <w:instrText xml:space="preserve"> SEQ Fig \* ARABIC </w:instrText>
      </w:r>
      <w:r w:rsidRPr="00624617">
        <w:rPr>
          <w:lang w:val="es-CO"/>
        </w:rPr>
        <w:fldChar w:fldCharType="separate"/>
      </w:r>
      <w:r w:rsidR="00E30E83">
        <w:rPr>
          <w:noProof/>
          <w:lang w:val="es-CO"/>
        </w:rPr>
        <w:t>3</w:t>
      </w:r>
      <w:r w:rsidRPr="00624617">
        <w:rPr>
          <w:lang w:val="es-CO"/>
        </w:rPr>
        <w:fldChar w:fldCharType="end"/>
      </w:r>
      <w:r w:rsidRPr="00624617">
        <w:rPr>
          <w:lang w:val="es-CO"/>
        </w:rPr>
        <w:t xml:space="preserve"> </w:t>
      </w:r>
      <w:proofErr w:type="spellStart"/>
      <w:r w:rsidRPr="00624617">
        <w:rPr>
          <w:lang w:val="es-CO"/>
        </w:rPr>
        <w:t>Path</w:t>
      </w:r>
      <w:proofErr w:type="spellEnd"/>
      <w:r w:rsidRPr="00624617">
        <w:rPr>
          <w:lang w:val="es-CO"/>
        </w:rPr>
        <w:t xml:space="preserve"> y </w:t>
      </w:r>
      <w:proofErr w:type="spellStart"/>
      <w:r w:rsidRPr="00624617">
        <w:rPr>
          <w:lang w:val="es-CO"/>
        </w:rPr>
        <w:t>Row</w:t>
      </w:r>
      <w:proofErr w:type="spellEnd"/>
      <w:r w:rsidRPr="00624617">
        <w:rPr>
          <w:lang w:val="es-CO"/>
        </w:rPr>
        <w:t xml:space="preserve">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114" w:name="_Toc56185772"/>
      <w:r w:rsidRPr="00624617">
        <w:rPr>
          <w:rFonts w:cs="Times New Roman"/>
          <w:lang w:val="es-CO"/>
        </w:rPr>
        <w:lastRenderedPageBreak/>
        <w:t>Pre</w:t>
      </w:r>
      <w:r w:rsidR="00F13AA1" w:rsidRPr="00624617">
        <w:rPr>
          <w:rFonts w:cs="Times New Roman"/>
          <w:lang w:val="es-CO"/>
        </w:rPr>
        <w:t>-</w:t>
      </w:r>
      <w:proofErr w:type="spellStart"/>
      <w:r w:rsidR="00F13AA1" w:rsidRPr="00624617">
        <w:rPr>
          <w:rFonts w:cs="Times New Roman"/>
          <w:lang w:val="es-CO"/>
        </w:rPr>
        <w:t>procesesamiento</w:t>
      </w:r>
      <w:bookmarkEnd w:id="114"/>
      <w:proofErr w:type="spellEnd"/>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115" w:name="_Toc56185773"/>
      <w:r w:rsidRPr="00624617">
        <w:rPr>
          <w:lang w:val="es-CO"/>
        </w:rPr>
        <w:t xml:space="preserve">Índices </w:t>
      </w:r>
      <w:r w:rsidR="008D035A" w:rsidRPr="00624617">
        <w:rPr>
          <w:lang w:val="es-CO"/>
        </w:rPr>
        <w:t>de vegetación (</w:t>
      </w:r>
      <w:proofErr w:type="spellStart"/>
      <w:r w:rsidR="008D035A" w:rsidRPr="00624617">
        <w:rPr>
          <w:lang w:val="es-CO"/>
        </w:rPr>
        <w:t>IVs</w:t>
      </w:r>
      <w:proofErr w:type="spellEnd"/>
      <w:r w:rsidR="008D035A" w:rsidRPr="00624617">
        <w:rPr>
          <w:lang w:val="es-CO"/>
        </w:rPr>
        <w:t>)</w:t>
      </w:r>
      <w:r w:rsidR="00B6754D" w:rsidRPr="00624617">
        <w:rPr>
          <w:lang w:val="es-CO"/>
        </w:rPr>
        <w:t>.</w:t>
      </w:r>
      <w:bookmarkEnd w:id="115"/>
    </w:p>
    <w:p w14:paraId="11A9A259" w14:textId="238D82F9" w:rsidR="008D035A" w:rsidRPr="00F1487D" w:rsidRDefault="006F7ADD" w:rsidP="008D035A">
      <w:pPr>
        <w:rPr>
          <w:rFonts w:cs="Times New Roman"/>
          <w:lang w:val="es-CO"/>
        </w:rPr>
      </w:pPr>
      <w:r w:rsidRPr="00F1487D">
        <w:rPr>
          <w:rFonts w:cs="Times New Roman"/>
          <w:noProof/>
          <w:lang w:val="es-CO"/>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1617120" cy="109080"/>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8298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3.65pt;margin-top:-4.85pt;width:135.85pt;height:25.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">
                <v:imagedata r:id="rId15"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commentRangeStart w:id="116"/>
      <w:commentRangeStart w:id="117"/>
      <w:del w:id="118" w:author="Montenegro, Frank David (Alliance Bioversity-CIAT)" w:date="2020-12-05T11:07:00Z">
        <w:r w:rsidR="00DB218F" w:rsidRPr="00F1487D" w:rsidDel="00CC0984">
          <w:rPr>
            <w:rFonts w:cs="Times New Roman"/>
            <w:lang w:val="es-CO"/>
          </w:rPr>
          <w:delText xml:space="preserve">también un índice de agua </w:delText>
        </w:r>
        <w:commentRangeEnd w:id="116"/>
        <w:r w:rsidRPr="00F1487D" w:rsidDel="00CC0984">
          <w:rPr>
            <w:rStyle w:val="CommentReference"/>
            <w:lang w:val="es-CO"/>
          </w:rPr>
          <w:commentReference w:id="116"/>
        </w:r>
        <w:commentRangeEnd w:id="117"/>
        <w:r w:rsidR="00CC0984" w:rsidRPr="00F1487D" w:rsidDel="00CC0984">
          <w:rPr>
            <w:rStyle w:val="CommentReference"/>
            <w:lang w:val="es-CO"/>
          </w:rPr>
          <w:commentReference w:id="117"/>
        </w:r>
        <w:r w:rsidR="008D035A" w:rsidRPr="00F1487D" w:rsidDel="00CC0984">
          <w:rPr>
            <w:rFonts w:cs="Times New Roman"/>
            <w:lang w:val="es-CO"/>
          </w:rPr>
          <w:delText>p</w:delText>
        </w:r>
      </w:del>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119" w:name="_Toc56185774"/>
      <w:r w:rsidRPr="00F1487D">
        <w:rPr>
          <w:lang w:val="es-CO"/>
        </w:rPr>
        <w:t>NDVI</w:t>
      </w:r>
      <w:bookmarkEnd w:id="119"/>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7D60F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m:t xml:space="preserve">NDVI= </m:t>
          </m:r>
          <m:f>
            <m:fPr>
              <m:ctrlPr>
                <w:rPr>
                  <w:rFonts w:ascii="Cambria Math" w:hAnsi="Cambria Math"/>
                  <w:i/>
                  <w:lang w:val="es-CO"/>
                </w:rPr>
              </m:ctrlPr>
            </m:fPr>
            <m:num>
              <w:commentRangeStart w:id="120"/>
              <w:commentRangeStart w:id="121"/>
              <m:r>
                <w:rPr>
                  <w:rFonts w:ascii="Cambria Math" w:hAnsi="Cambria Math"/>
                  <w:lang w:val="es-CO"/>
                </w:rPr>
                <m:t>NIR</m:t>
              </m:r>
              <w:commentRangeEnd w:id="120"/>
              <m:r>
                <m:rPr>
                  <m:sty m:val="p"/>
                </m:rPr>
                <w:rPr>
                  <w:rStyle w:val="CommentReference"/>
                  <w:lang w:val="es-CO"/>
                </w:rPr>
                <w:commentReference w:id="120"/>
              </m:r>
              <w:commentRangeEnd w:id="121"/>
              <m:r>
                <m:rPr>
                  <m:sty m:val="p"/>
                </m:rPr>
                <w:rPr>
                  <w:rStyle w:val="CommentReference"/>
                </w:rPr>
                <w:commentReference w:id="121"/>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122" w:name="_Toc56185775"/>
      <w:r w:rsidRPr="00EC6B97">
        <w:rPr>
          <w:lang w:val="es-CO"/>
        </w:rPr>
        <w:t>O</w:t>
      </w:r>
      <w:r w:rsidR="00EB44D2" w:rsidRPr="00EC6B97">
        <w:rPr>
          <w:lang w:val="es-CO"/>
        </w:rPr>
        <w:t>SAVI</w:t>
      </w:r>
      <w:bookmarkEnd w:id="122"/>
    </w:p>
    <w:p w14:paraId="1FC2BCC4" w14:textId="2E365D0B" w:rsidR="000D60CF" w:rsidRPr="00624617" w:rsidRDefault="00EC6B97" w:rsidP="000D60CF">
      <w:pPr>
        <w:jc w:val="both"/>
        <w:rPr>
          <w:rFonts w:cs="Times New Roman"/>
          <w:szCs w:val="24"/>
          <w:lang w:val="es-CO"/>
        </w:rPr>
      </w:pPr>
      <w:proofErr w:type="spellStart"/>
      <w:r>
        <w:rPr>
          <w:szCs w:val="24"/>
          <w:lang w:val="es-CO"/>
        </w:rPr>
        <w:t>Optimized</w:t>
      </w:r>
      <w:proofErr w:type="spellEnd"/>
      <w:r>
        <w:rPr>
          <w:szCs w:val="24"/>
          <w:lang w:val="es-CO"/>
        </w:rPr>
        <w:t xml:space="preserve"> </w:t>
      </w:r>
      <w:proofErr w:type="spellStart"/>
      <w:r w:rsidR="000D60CF" w:rsidRPr="00EC6B97">
        <w:rPr>
          <w:szCs w:val="24"/>
          <w:lang w:val="es-CO"/>
        </w:rPr>
        <w:t>Soil</w:t>
      </w:r>
      <w:proofErr w:type="spellEnd"/>
      <w:r w:rsidR="000D60CF" w:rsidRPr="00EC6B97">
        <w:rPr>
          <w:szCs w:val="24"/>
          <w:lang w:val="es-CO"/>
        </w:rPr>
        <w:t xml:space="preserve"> </w:t>
      </w:r>
      <w:proofErr w:type="spellStart"/>
      <w:r w:rsidR="000D60CF" w:rsidRPr="00EC6B97">
        <w:rPr>
          <w:szCs w:val="24"/>
          <w:lang w:val="es-CO"/>
        </w:rPr>
        <w:t>Adjusted</w:t>
      </w:r>
      <w:proofErr w:type="spellEnd"/>
      <w:r w:rsidR="000D60CF" w:rsidRPr="00EC6B97">
        <w:rPr>
          <w:szCs w:val="24"/>
          <w:lang w:val="es-CO"/>
        </w:rPr>
        <w:t xml:space="preserve"> </w:t>
      </w:r>
      <w:proofErr w:type="spellStart"/>
      <w:r w:rsidR="000D60CF" w:rsidRPr="00EC6B97">
        <w:rPr>
          <w:szCs w:val="24"/>
          <w:lang w:val="es-CO"/>
        </w:rPr>
        <w:t>Vegetation</w:t>
      </w:r>
      <w:proofErr w:type="spellEnd"/>
      <w:r w:rsidR="000D60CF" w:rsidRPr="00EC6B97">
        <w:rPr>
          <w:szCs w:val="24"/>
          <w:lang w:val="es-CO"/>
        </w:rPr>
        <w:t xml:space="preserve"> </w:t>
      </w:r>
      <w:proofErr w:type="spellStart"/>
      <w:r w:rsidR="000D60CF" w:rsidRPr="00EC6B97">
        <w:rPr>
          <w:szCs w:val="24"/>
          <w:lang w:val="es-CO"/>
        </w:rPr>
        <w:t>Index</w:t>
      </w:r>
      <w:proofErr w:type="spellEnd"/>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w:t>
      </w:r>
      <w:commentRangeStart w:id="123"/>
      <w:commentRangeStart w:id="124"/>
      <w:commentRangeStart w:id="125"/>
      <w:r w:rsidR="000D60CF" w:rsidRPr="00EC6B97">
        <w:rPr>
          <w:szCs w:val="24"/>
          <w:lang w:val="es-CO"/>
        </w:rPr>
        <w:t xml:space="preserve">suelos </w:t>
      </w:r>
      <w:del w:id="126" w:author="Montenegro, Frank David (Alliance Bioversity-CIAT)" w:date="2020-12-05T11:08:00Z">
        <w:r w:rsidR="000D60CF" w:rsidRPr="00EC6B97" w:rsidDel="00CC0984">
          <w:rPr>
            <w:szCs w:val="24"/>
            <w:lang w:val="es-CO"/>
          </w:rPr>
          <w:delText>expuestos</w:delText>
        </w:r>
        <w:commentRangeEnd w:id="123"/>
        <w:r w:rsidR="006F7ADD" w:rsidRPr="00EC6B97" w:rsidDel="00CC0984">
          <w:rPr>
            <w:rStyle w:val="CommentReference"/>
            <w:lang w:val="es-CO"/>
          </w:rPr>
          <w:commentReference w:id="123"/>
        </w:r>
        <w:commentRangeEnd w:id="124"/>
        <w:r w:rsidR="000F24CF" w:rsidRPr="00EC6B97" w:rsidDel="00CC0984">
          <w:rPr>
            <w:rStyle w:val="CommentReference"/>
            <w:lang w:val="es-CO"/>
          </w:rPr>
          <w:commentReference w:id="124"/>
        </w:r>
      </w:del>
      <w:commentRangeEnd w:id="125"/>
      <w:r w:rsidR="00CC0984" w:rsidRPr="00EC6B97">
        <w:rPr>
          <w:rStyle w:val="CommentReference"/>
          <w:lang w:val="es-CO"/>
        </w:rPr>
        <w:commentReference w:id="125"/>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O</m:t>
          </m:r>
          <m:r>
            <w:rPr>
              <w:rFonts w:ascii="Cambria Math" w:hAnsi="Cambria Math"/>
              <w:lang w:val="es-CO"/>
            </w:rPr>
            <m:t xml:space="preserve">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127"/>
                  <w:commentRangeStart w:id="128"/>
                  <w:commentRangeEnd w:id="127"/>
                  <m:r>
                    <m:rPr>
                      <m:sty m:val="p"/>
                    </m:rPr>
                    <w:rPr>
                      <w:rStyle w:val="CommentReference"/>
                      <w:lang w:val="es-CO"/>
                    </w:rPr>
                    <w:commentReference w:id="127"/>
                  </m:r>
                  <w:commentRangeEnd w:id="128"/>
                  <m:r>
                    <m:rPr>
                      <m:sty m:val="p"/>
                    </m:rPr>
                    <w:rPr>
                      <w:rStyle w:val="CommentReference"/>
                    </w:rPr>
                    <w:commentReference w:id="128"/>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129"/>
      <w:commentRangeStart w:id="130"/>
      <w:r w:rsidR="000D60CF" w:rsidRPr="00624617">
        <w:rPr>
          <w:lang w:val="es-CO"/>
        </w:rPr>
        <w:t>cargado de amortiguar la presencia del suelo a través de valores comprendidos entre 0 (para zonas con gran densidad vegetal) y 1 (para zonas con escasa densidad vegetal).</w:t>
      </w:r>
      <w:commentRangeEnd w:id="129"/>
      <w:r w:rsidR="006F7ADD" w:rsidRPr="00EC6B97">
        <w:rPr>
          <w:rStyle w:val="CommentReference"/>
          <w:lang w:val="es-CO"/>
        </w:rPr>
        <w:commentReference w:id="129"/>
      </w:r>
      <w:commentRangeEnd w:id="130"/>
      <w:r w:rsidR="00CC0984" w:rsidRPr="00EC6B97">
        <w:rPr>
          <w:rStyle w:val="CommentReference"/>
          <w:lang w:val="es-CO"/>
        </w:rPr>
        <w:commentReference w:id="130"/>
      </w:r>
    </w:p>
    <w:p w14:paraId="71DEBFD0" w14:textId="77777777" w:rsidR="004813A4" w:rsidRPr="00624617" w:rsidRDefault="004813A4" w:rsidP="004813A4">
      <w:pPr>
        <w:pStyle w:val="Heading3"/>
        <w:numPr>
          <w:ilvl w:val="2"/>
          <w:numId w:val="6"/>
        </w:numPr>
        <w:rPr>
          <w:lang w:val="es-CO"/>
        </w:rPr>
      </w:pPr>
      <w:bookmarkStart w:id="131" w:name="_Toc56185776"/>
      <w:r w:rsidRPr="00624617">
        <w:rPr>
          <w:lang w:val="es-CO"/>
        </w:rPr>
        <w:t>EVI</w:t>
      </w:r>
      <w:bookmarkEnd w:id="131"/>
    </w:p>
    <w:p w14:paraId="09718374" w14:textId="42DC23D8" w:rsidR="004813A4" w:rsidRPr="00624617" w:rsidRDefault="004813A4" w:rsidP="004813A4">
      <w:pPr>
        <w:jc w:val="both"/>
        <w:rPr>
          <w:lang w:val="es-CO"/>
        </w:rPr>
      </w:pPr>
      <w:r w:rsidRPr="00624617">
        <w:rPr>
          <w:lang w:val="es-CO"/>
        </w:rPr>
        <w:t xml:space="preserve">El </w:t>
      </w:r>
      <w:proofErr w:type="spellStart"/>
      <w:r w:rsidRPr="00624617">
        <w:rPr>
          <w:lang w:val="es-CO"/>
        </w:rPr>
        <w:t>Enhanced</w:t>
      </w:r>
      <w:proofErr w:type="spellEnd"/>
      <w:r w:rsidRPr="00624617">
        <w:rPr>
          <w:lang w:val="es-CO"/>
        </w:rPr>
        <w:t xml:space="preserve"> </w:t>
      </w:r>
      <w:proofErr w:type="spellStart"/>
      <w:r w:rsidRPr="00624617">
        <w:rPr>
          <w:lang w:val="es-CO"/>
        </w:rPr>
        <w:t>vegetation</w:t>
      </w:r>
      <w:proofErr w:type="spellEnd"/>
      <w:r w:rsidRPr="00624617">
        <w:rPr>
          <w:lang w:val="es-CO"/>
        </w:rPr>
        <w:t xml:space="preserve"> </w:t>
      </w:r>
      <w:proofErr w:type="spellStart"/>
      <w:r w:rsidRPr="00624617">
        <w:rPr>
          <w:lang w:val="es-CO"/>
        </w:rPr>
        <w:t>index</w:t>
      </w:r>
      <w:proofErr w:type="spellEnd"/>
      <w:r w:rsidRPr="00624617">
        <w:rPr>
          <w:lang w:val="es-CO"/>
        </w:rPr>
        <w:t xml:space="preserve">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132"/>
      <w:commentRangeStart w:id="133"/>
      <w:r w:rsidRPr="004A3E87">
        <w:rPr>
          <w:lang w:val="es-CO"/>
        </w:rPr>
        <w:t>correspondiente al Azul</w:t>
      </w:r>
      <w:r w:rsidR="006461A5" w:rsidRPr="004A3E87">
        <w:rPr>
          <w:lang w:val="es-CO"/>
        </w:rPr>
        <w:t xml:space="preserve"> </w:t>
      </w:r>
      <w:commentRangeEnd w:id="132"/>
      <w:r w:rsidR="006461A5" w:rsidRPr="00854949">
        <w:rPr>
          <w:rStyle w:val="CommentReference"/>
          <w:lang w:val="es-CO"/>
        </w:rPr>
        <w:commentReference w:id="132"/>
      </w:r>
      <w:commentRangeEnd w:id="133"/>
      <w:r w:rsidR="00CC0984" w:rsidRPr="00854949">
        <w:rPr>
          <w:rStyle w:val="CommentReference"/>
          <w:lang w:val="es-CO"/>
        </w:rPr>
        <w:commentReference w:id="133"/>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7D60F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w:lastRenderedPageBreak/>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134"/>
      <w:commentRangeStart w:id="135"/>
      <w:r w:rsidR="004813A4" w:rsidRPr="00624617">
        <w:rPr>
          <w:lang w:val="es-CO"/>
        </w:rPr>
        <w:t xml:space="preserve">efecto del suelo y aerosoles </w:t>
      </w:r>
      <w:commentRangeEnd w:id="134"/>
      <w:r w:rsidR="000F24CF" w:rsidRPr="00624617">
        <w:rPr>
          <w:rStyle w:val="CommentReference"/>
          <w:lang w:val="es-CO"/>
          <w:rPrChange w:id="136" w:author="Montenegro, Frank David (Alliance Bioversity-CIAT)" w:date="2020-12-09T08:42:00Z">
            <w:rPr>
              <w:rStyle w:val="CommentReference"/>
            </w:rPr>
          </w:rPrChange>
        </w:rPr>
        <w:commentReference w:id="134"/>
      </w:r>
      <w:commentRangeEnd w:id="135"/>
      <w:r w:rsidR="001E542E" w:rsidRPr="00624617">
        <w:rPr>
          <w:rStyle w:val="CommentReference"/>
          <w:lang w:val="es-CO"/>
          <w:rPrChange w:id="137" w:author="Montenegro, Frank David (Alliance Bioversity-CIAT)" w:date="2020-12-09T08:42:00Z">
            <w:rPr>
              <w:rStyle w:val="CommentReference"/>
            </w:rPr>
          </w:rPrChange>
        </w:rPr>
        <w:commentReference w:id="135"/>
      </w:r>
    </w:p>
    <w:p w14:paraId="2676D6D0" w14:textId="64D47090" w:rsidR="00AF3E38" w:rsidRPr="00624617" w:rsidDel="001E542E" w:rsidRDefault="00AF3E38" w:rsidP="00CB04AC">
      <w:pPr>
        <w:pStyle w:val="Heading3"/>
        <w:numPr>
          <w:ilvl w:val="2"/>
          <w:numId w:val="6"/>
        </w:numPr>
        <w:rPr>
          <w:del w:id="138" w:author="Montenegro, Frank David (Alliance Bioversity-CIAT)" w:date="2020-12-08T13:40:00Z"/>
          <w:lang w:val="es-CO"/>
        </w:rPr>
      </w:pPr>
      <w:bookmarkStart w:id="139" w:name="_Toc56185777"/>
      <w:del w:id="140" w:author="Montenegro, Frank David (Alliance Bioversity-CIAT)" w:date="2020-12-08T13:40:00Z">
        <w:r w:rsidRPr="00624617" w:rsidDel="001E542E">
          <w:rPr>
            <w:lang w:val="es-CO"/>
          </w:rPr>
          <w:delText>NDWI</w:delText>
        </w:r>
        <w:bookmarkEnd w:id="139"/>
      </w:del>
    </w:p>
    <w:p w14:paraId="381BAFFF" w14:textId="0E7D03BA" w:rsidR="00DB218F" w:rsidRPr="00624617" w:rsidDel="001E542E" w:rsidRDefault="00DB218F" w:rsidP="00DB218F">
      <w:pPr>
        <w:jc w:val="both"/>
        <w:rPr>
          <w:del w:id="141" w:author="Montenegro, Frank David (Alliance Bioversity-CIAT)" w:date="2020-12-08T13:40:00Z"/>
          <w:lang w:val="es-CO"/>
        </w:rPr>
      </w:pPr>
      <w:del w:id="142" w:author="Montenegro, Frank David (Alliance Bioversity-CIAT)" w:date="2020-12-08T13:40:00Z">
        <w:r w:rsidRPr="00624617" w:rsidDel="001E542E">
          <w:rPr>
            <w:lang w:val="es-CO"/>
          </w:rPr>
          <w:delText>El Índice Diferencial de Agua Normalizado (NDWI), introducid</w:delText>
        </w:r>
        <w:r w:rsidR="00CF1E78" w:rsidRPr="00624617" w:rsidDel="001E542E">
          <w:rPr>
            <w:lang w:val="es-CO"/>
          </w:rPr>
          <w:delText xml:space="preserve">o por primera vez en 1996 por </w:delText>
        </w:r>
        <w:r w:rsidR="00CF1E78" w:rsidRPr="00624617" w:rsidDel="001E542E">
          <w:rPr>
            <w:lang w:val="es-CO"/>
          </w:rPr>
          <w:fldChar w:fldCharType="begin" w:fldLock="1"/>
        </w:r>
        <w:r w:rsidR="003A1EEA" w:rsidRPr="007D60F7" w:rsidDel="001E542E">
          <w:rPr>
            <w:lang w:val="es-CO"/>
          </w:rPr>
          <w:del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1996)","previouslyFormattedCitation":"(Gao, 1996)"},"properties":{"noteIndex":0},"schema":"https://github.com/citation-style-language/schema/raw/master/csl-citation.json"}</w:delInstrText>
        </w:r>
        <w:r w:rsidR="00CF1E78" w:rsidRPr="007D60F7" w:rsidDel="001E542E">
          <w:rPr>
            <w:lang w:val="es-CO"/>
          </w:rPr>
          <w:fldChar w:fldCharType="separate"/>
        </w:r>
        <w:r w:rsidR="00CF1E78" w:rsidRPr="00624617" w:rsidDel="001E542E">
          <w:rPr>
            <w:noProof/>
            <w:lang w:val="es-CO"/>
          </w:rPr>
          <w:delText>Gao</w:delText>
        </w:r>
        <w:r w:rsidR="00CF1E78" w:rsidRPr="00624617" w:rsidDel="001E542E">
          <w:rPr>
            <w:lang w:val="es-CO"/>
          </w:rPr>
          <w:fldChar w:fldCharType="end"/>
        </w:r>
        <w:r w:rsidRPr="00624617" w:rsidDel="001E542E">
          <w:rPr>
            <w:lang w:val="es-CO"/>
          </w:rPr>
          <w:delText xml:space="preserve">, </w:delText>
        </w:r>
        <w:r w:rsidRPr="00624617" w:rsidDel="001E542E">
          <w:rPr>
            <w:highlight w:val="yellow"/>
            <w:lang w:val="es-CO"/>
          </w:rPr>
          <w:delText>refleja el contenido de humedad en plantas y suelos</w:delText>
        </w:r>
        <w:r w:rsidRPr="00624617" w:rsidDel="001E542E">
          <w:rPr>
            <w:lang w:val="es-CO"/>
          </w:rPr>
          <w:delText xml:space="preserve"> y se determina analógicamente con el NDVI de la siguiente </w:delText>
        </w:r>
        <w:commentRangeStart w:id="143"/>
        <w:commentRangeStart w:id="144"/>
        <w:r w:rsidRPr="00624617" w:rsidDel="001E542E">
          <w:rPr>
            <w:lang w:val="es-CO"/>
          </w:rPr>
          <w:delText>manera</w:delText>
        </w:r>
        <w:commentRangeEnd w:id="143"/>
        <w:r w:rsidR="00DB6720" w:rsidRPr="00624617" w:rsidDel="001E542E">
          <w:rPr>
            <w:rStyle w:val="CommentReference"/>
            <w:lang w:val="es-CO"/>
            <w:rPrChange w:id="145" w:author="Montenegro, Frank David (Alliance Bioversity-CIAT)" w:date="2020-12-09T08:42:00Z">
              <w:rPr>
                <w:rStyle w:val="CommentReference"/>
              </w:rPr>
            </w:rPrChange>
          </w:rPr>
          <w:commentReference w:id="143"/>
        </w:r>
      </w:del>
      <w:commentRangeEnd w:id="144"/>
      <w:r w:rsidR="001E542E" w:rsidRPr="00624617">
        <w:rPr>
          <w:rStyle w:val="CommentReference"/>
          <w:lang w:val="es-CO"/>
          <w:rPrChange w:id="146" w:author="Montenegro, Frank David (Alliance Bioversity-CIAT)" w:date="2020-12-09T08:42:00Z">
            <w:rPr>
              <w:rStyle w:val="CommentReference"/>
            </w:rPr>
          </w:rPrChange>
        </w:rPr>
        <w:commentReference w:id="144"/>
      </w:r>
      <w:del w:id="147" w:author="Montenegro, Frank David (Alliance Bioversity-CIAT)" w:date="2020-12-08T13:40:00Z">
        <w:r w:rsidRPr="00624617" w:rsidDel="001E542E">
          <w:rPr>
            <w:lang w:val="es-CO"/>
          </w:rPr>
          <w:delText>:</w:delText>
        </w:r>
      </w:del>
    </w:p>
    <w:p w14:paraId="193B9997" w14:textId="181AFCAE" w:rsidR="00CF1E78" w:rsidRPr="00624617" w:rsidDel="001E542E" w:rsidRDefault="00CF1E78" w:rsidP="00DB218F">
      <w:pPr>
        <w:jc w:val="both"/>
        <w:rPr>
          <w:del w:id="148" w:author="Montenegro, Frank David (Alliance Bioversity-CIAT)" w:date="2020-12-08T13:40:00Z"/>
          <w:lang w:val="es-CO"/>
        </w:rPr>
      </w:pPr>
      <m:oMathPara>
        <m:oMath>
          <m:r>
            <w:del w:id="149" w:author="Montenegro, Frank David (Alliance Bioversity-CIAT)" w:date="2020-12-08T13:40:00Z">
              <w:rPr>
                <w:rFonts w:ascii="Cambria Math" w:hAnsi="Cambria Math"/>
                <w:lang w:val="es-CO"/>
              </w:rPr>
              <m:t xml:space="preserve">NDVI= </m:t>
            </w:del>
          </m:r>
          <m:f>
            <m:fPr>
              <m:ctrlPr>
                <w:del w:id="150" w:author="Montenegro, Frank David (Alliance Bioversity-CIAT)" w:date="2020-12-08T13:40:00Z">
                  <w:rPr>
                    <w:rFonts w:ascii="Cambria Math" w:hAnsi="Cambria Math"/>
                    <w:i/>
                    <w:lang w:val="es-CO"/>
                  </w:rPr>
                </w:del>
              </m:ctrlPr>
            </m:fPr>
            <m:num>
              <m:r>
                <w:del w:id="151" w:author="Montenegro, Frank David (Alliance Bioversity-CIAT)" w:date="2020-12-08T13:40:00Z">
                  <w:rPr>
                    <w:rFonts w:ascii="Cambria Math" w:hAnsi="Cambria Math"/>
                    <w:lang w:val="es-CO"/>
                  </w:rPr>
                  <m:t>NIR-</m:t>
                </w:del>
              </m:r>
              <w:commentRangeStart w:id="152"/>
              <w:commentRangeStart w:id="153"/>
              <m:r>
                <w:del w:id="154" w:author="Montenegro, Frank David (Alliance Bioversity-CIAT)" w:date="2020-12-08T13:40:00Z">
                  <w:rPr>
                    <w:rFonts w:ascii="Cambria Math" w:hAnsi="Cambria Math"/>
                    <w:lang w:val="es-CO"/>
                  </w:rPr>
                  <m:t>SWIR</m:t>
                </w:del>
              </m:r>
              <w:commentRangeEnd w:id="152"/>
              <m:r>
                <w:del w:id="155" w:author="Montenegro, Frank David (Alliance Bioversity-CIAT)" w:date="2020-12-08T13:40:00Z">
                  <m:rPr>
                    <m:sty m:val="p"/>
                  </m:rPr>
                  <w:rPr>
                    <w:rStyle w:val="CommentReference"/>
                    <w:lang w:val="es-CO"/>
                    <w:rPrChange w:id="156" w:author="Montenegro, Frank David (Alliance Bioversity-CIAT)" w:date="2020-12-09T08:42:00Z">
                      <w:rPr>
                        <w:rStyle w:val="CommentReference"/>
                      </w:rPr>
                    </w:rPrChange>
                  </w:rPr>
                  <w:commentReference w:id="152"/>
                </w:del>
              </m:r>
              <w:commentRangeEnd w:id="153"/>
              <m:r>
                <m:rPr>
                  <m:sty m:val="p"/>
                </m:rPr>
                <w:rPr>
                  <w:rStyle w:val="CommentReference"/>
                  <w:lang w:val="es-CO"/>
                  <w:rPrChange w:id="157" w:author="Montenegro, Frank David (Alliance Bioversity-CIAT)" w:date="2020-12-09T08:42:00Z">
                    <w:rPr>
                      <w:rStyle w:val="CommentReference"/>
                    </w:rPr>
                  </w:rPrChange>
                </w:rPr>
                <w:commentReference w:id="153"/>
              </m:r>
            </m:num>
            <m:den>
              <m:r>
                <w:del w:id="158" w:author="Montenegro, Frank David (Alliance Bioversity-CIAT)" w:date="2020-12-08T13:40:00Z">
                  <w:rPr>
                    <w:rFonts w:ascii="Cambria Math" w:hAnsi="Cambria Math"/>
                    <w:lang w:val="es-CO"/>
                  </w:rPr>
                  <m:t>NIR+SWIR</m:t>
                </w:del>
              </m:r>
            </m:den>
          </m:f>
        </m:oMath>
      </m:oMathPara>
    </w:p>
    <w:p w14:paraId="1E7FE211" w14:textId="060D93BB" w:rsidR="00AF3E38" w:rsidRPr="00624617" w:rsidDel="001E542E" w:rsidRDefault="00DB218F" w:rsidP="00DB218F">
      <w:pPr>
        <w:jc w:val="both"/>
        <w:rPr>
          <w:del w:id="159" w:author="Montenegro, Frank David (Alliance Bioversity-CIAT)" w:date="2020-12-08T13:40:00Z"/>
          <w:lang w:val="es-CO"/>
        </w:rPr>
      </w:pPr>
      <w:del w:id="160" w:author="Montenegro, Frank David (Alliance Bioversity-CIAT)" w:date="2020-12-08T13:40:00Z">
        <w:r w:rsidRPr="00624617" w:rsidDel="001E542E">
          <w:rPr>
            <w:lang w:val="es-CO"/>
          </w:rPr>
          <w:delTex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w:delText>
        </w:r>
      </w:del>
      <w:ins w:id="161" w:author="Palacios Taboada, Ana Claudia" w:date="2020-11-18T10:13:00Z">
        <w:del w:id="162" w:author="Montenegro, Frank David (Alliance Bioversity-CIAT)" w:date="2020-12-08T13:40:00Z">
          <w:r w:rsidR="00FF6796" w:rsidRPr="00624617" w:rsidDel="001E542E">
            <w:rPr>
              <w:lang w:val="es-CO"/>
            </w:rPr>
            <w:delText>E</w:delText>
          </w:r>
        </w:del>
      </w:ins>
      <w:del w:id="163" w:author="Montenegro, Frank David (Alliance Bioversity-CIAT)" w:date="2020-12-08T13:40:00Z">
        <w:r w:rsidRPr="00624617" w:rsidDel="001E542E">
          <w:rPr>
            <w:lang w:val="es-CO"/>
          </w:rPr>
          <w:delText xml:space="preserve">el índice NDWI </w:delText>
        </w:r>
        <w:commentRangeStart w:id="164"/>
        <w:commentRangeStart w:id="165"/>
        <w:r w:rsidRPr="00624617" w:rsidDel="001E542E">
          <w:rPr>
            <w:lang w:val="es-CO"/>
          </w:rPr>
          <w:delText>pueden</w:delText>
        </w:r>
        <w:commentRangeEnd w:id="164"/>
        <w:r w:rsidR="00FF6796" w:rsidRPr="00624617" w:rsidDel="001E542E">
          <w:rPr>
            <w:rStyle w:val="CommentReference"/>
            <w:lang w:val="es-CO"/>
            <w:rPrChange w:id="166" w:author="Montenegro, Frank David (Alliance Bioversity-CIAT)" w:date="2020-12-09T08:42:00Z">
              <w:rPr>
                <w:rStyle w:val="CommentReference"/>
              </w:rPr>
            </w:rPrChange>
          </w:rPr>
          <w:commentReference w:id="164"/>
        </w:r>
      </w:del>
      <w:commentRangeEnd w:id="165"/>
      <w:r w:rsidR="001E542E" w:rsidRPr="00624617">
        <w:rPr>
          <w:rStyle w:val="CommentReference"/>
          <w:lang w:val="es-CO"/>
          <w:rPrChange w:id="167" w:author="Montenegro, Frank David (Alliance Bioversity-CIAT)" w:date="2020-12-09T08:42:00Z">
            <w:rPr>
              <w:rStyle w:val="CommentReference"/>
            </w:rPr>
          </w:rPrChange>
        </w:rPr>
        <w:commentReference w:id="165"/>
      </w:r>
      <w:del w:id="168" w:author="Montenegro, Frank David (Alliance Bioversity-CIAT)" w:date="2020-12-08T13:40:00Z">
        <w:r w:rsidRPr="00624617" w:rsidDel="001E542E">
          <w:rPr>
            <w:lang w:val="es-CO"/>
          </w:rPr>
          <w:delText xml:space="preserve"> </w:delText>
        </w:r>
        <w:r w:rsidR="00CF1E78" w:rsidRPr="00624617" w:rsidDel="001E542E">
          <w:rPr>
            <w:lang w:val="es-CO"/>
          </w:rPr>
          <w:delText>manejar</w:delText>
        </w:r>
        <w:r w:rsidRPr="00624617" w:rsidDel="001E542E">
          <w:rPr>
            <w:lang w:val="es-CO"/>
          </w:rPr>
          <w:delText xml:space="preserve"> el riego en tiempo real, mejorando significativamente la agricultura, especialmente en áreas donde es difícil satisfacer las necesidades de agua.</w:delText>
        </w:r>
      </w:del>
    </w:p>
    <w:p w14:paraId="336D7BC1" w14:textId="328F32BA" w:rsidR="00FF6796" w:rsidRPr="004A3E87" w:rsidDel="001E542E" w:rsidRDefault="00FF6796" w:rsidP="00DB218F">
      <w:pPr>
        <w:jc w:val="both"/>
        <w:rPr>
          <w:del w:id="169" w:author="Montenegro, Frank David (Alliance Bioversity-CIAT)" w:date="2020-12-08T13:40:00Z"/>
          <w:lang w:val="es-CO"/>
        </w:rPr>
      </w:pPr>
    </w:p>
    <w:p w14:paraId="2B106019" w14:textId="77777777" w:rsidR="00EE50C3" w:rsidRPr="007D60F7" w:rsidRDefault="00B726DD" w:rsidP="00E36D84">
      <w:pPr>
        <w:pStyle w:val="Heading2"/>
        <w:numPr>
          <w:ilvl w:val="1"/>
          <w:numId w:val="6"/>
        </w:numPr>
        <w:rPr>
          <w:rFonts w:cs="Times New Roman"/>
          <w:lang w:val="es-CO"/>
        </w:rPr>
      </w:pPr>
      <w:bookmarkStart w:id="170" w:name="_Toc56185778"/>
      <w:r w:rsidRPr="007D60F7">
        <w:rPr>
          <w:rFonts w:cs="Times New Roman"/>
          <w:lang w:val="es-CO"/>
        </w:rPr>
        <w:t>Detección de tendencia y detección de puntos de cambio</w:t>
      </w:r>
      <w:bookmarkEnd w:id="170"/>
    </w:p>
    <w:p w14:paraId="2E436238" w14:textId="47A6EDA8"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proofErr w:type="spellStart"/>
      <w:r w:rsidR="00EE50C3" w:rsidRPr="007D60F7">
        <w:rPr>
          <w:rFonts w:cs="Times New Roman"/>
          <w:lang w:val="es-CO"/>
        </w:rPr>
        <w:t>kendall</w:t>
      </w:r>
      <w:proofErr w:type="spellEnd"/>
      <w:r w:rsidR="00EE50C3" w:rsidRPr="007D60F7">
        <w:rPr>
          <w:rFonts w:cs="Times New Roman"/>
          <w:lang w:val="es-CO"/>
        </w:rPr>
        <w:t xml:space="preserve">, </w:t>
      </w:r>
      <w:del w:id="171" w:author="Montenegro, Frank David (Alliance Bioversity-CIAT)" w:date="2020-12-09T10:41:00Z">
        <w:r w:rsidR="00EE50C3" w:rsidRPr="007D60F7" w:rsidDel="00854949">
          <w:rPr>
            <w:rFonts w:cs="Times New Roman"/>
            <w:lang w:val="es-CO"/>
          </w:rPr>
          <w:delText xml:space="preserve">LandTrendr </w:delText>
        </w:r>
      </w:del>
      <w:ins w:id="172" w:author="Montenegro, Frank David (Alliance Bioversity-CIAT)" w:date="2020-12-09T10:41:00Z">
        <w:r w:rsidR="00854949">
          <w:rPr>
            <w:rFonts w:cs="Times New Roman"/>
            <w:lang w:val="es-CO"/>
          </w:rPr>
          <w:t>CCDC</w:t>
        </w:r>
        <w:r w:rsidR="00854949" w:rsidRPr="007D60F7">
          <w:rPr>
            <w:rFonts w:cs="Times New Roman"/>
            <w:lang w:val="es-CO"/>
          </w:rPr>
          <w:t xml:space="preserve"> </w:t>
        </w:r>
      </w:ins>
      <w:r w:rsidR="00EE50C3" w:rsidRPr="007D60F7">
        <w:rPr>
          <w:rFonts w:cs="Times New Roman"/>
          <w:lang w:val="es-CO"/>
        </w:rPr>
        <w:t xml:space="preserve">y </w:t>
      </w:r>
      <w:proofErr w:type="spellStart"/>
      <w:r w:rsidR="00EE50C3" w:rsidRPr="007D60F7">
        <w:rPr>
          <w:rFonts w:cs="Times New Roman"/>
          <w:lang w:val="es-CO"/>
        </w:rPr>
        <w:t>Meanvar</w:t>
      </w:r>
      <w:proofErr w:type="spellEnd"/>
      <w:r w:rsidR="00EE50C3" w:rsidRPr="007D60F7">
        <w:rPr>
          <w:rFonts w:cs="Times New Roman"/>
          <w:lang w:val="es-CO"/>
        </w:rPr>
        <w:t xml:space="preserve"> 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173" w:name="_Toc56185779"/>
      <w:r w:rsidRPr="007D60F7">
        <w:rPr>
          <w:rFonts w:cs="Times New Roman"/>
          <w:lang w:val="es-CO"/>
        </w:rPr>
        <w:t>Mann-Kendall</w:t>
      </w:r>
      <w:bookmarkEnd w:id="173"/>
    </w:p>
    <w:p w14:paraId="47D1654D" w14:textId="72C9DEDB" w:rsidR="00B726DD" w:rsidRPr="00624617" w:rsidRDefault="00D74C22" w:rsidP="0093386A">
      <w:pPr>
        <w:jc w:val="both"/>
        <w:rPr>
          <w:rFonts w:cs="Times New Roman"/>
          <w:lang w:val="es-CO"/>
          <w:rPrChange w:id="174" w:author="Montenegro, Frank David (Alliance Bioversity-CIAT)" w:date="2020-12-09T08:42:00Z">
            <w:rPr>
              <w:rFonts w:cs="Times New Roman"/>
            </w:rPr>
          </w:rPrChange>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175"/>
      <w:commentRangeStart w:id="176"/>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175"/>
      <w:r w:rsidR="00FF6796" w:rsidRPr="00624617">
        <w:rPr>
          <w:rStyle w:val="CommentReference"/>
          <w:lang w:val="es-CO"/>
          <w:rPrChange w:id="177" w:author="Montenegro, Frank David (Alliance Bioversity-CIAT)" w:date="2020-12-09T08:42:00Z">
            <w:rPr>
              <w:rStyle w:val="CommentReference"/>
            </w:rPr>
          </w:rPrChange>
        </w:rPr>
        <w:commentReference w:id="175"/>
      </w:r>
      <w:commentRangeEnd w:id="176"/>
      <w:r w:rsidR="00C47459" w:rsidRPr="00624617">
        <w:rPr>
          <w:rStyle w:val="CommentReference"/>
          <w:lang w:val="es-CO"/>
          <w:rPrChange w:id="178" w:author="Montenegro, Frank David (Alliance Bioversity-CIAT)" w:date="2020-12-09T08:42:00Z">
            <w:rPr>
              <w:rStyle w:val="CommentReference"/>
            </w:rPr>
          </w:rPrChange>
        </w:rPr>
        <w:commentReference w:id="176"/>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179"/>
      <w:commentRangeStart w:id="180"/>
      <w:r w:rsidRPr="00624617">
        <w:rPr>
          <w:rFonts w:cs="Times New Roman"/>
          <w:lang w:val="es-CO"/>
        </w:rPr>
        <w:t>S</w:t>
      </w:r>
      <w:commentRangeEnd w:id="179"/>
      <w:r w:rsidR="00044D93" w:rsidRPr="00624617">
        <w:rPr>
          <w:rStyle w:val="CommentReference"/>
          <w:lang w:val="es-CO"/>
          <w:rPrChange w:id="181" w:author="Montenegro, Frank David (Alliance Bioversity-CIAT)" w:date="2020-12-09T08:42:00Z">
            <w:rPr>
              <w:rStyle w:val="CommentReference"/>
            </w:rPr>
          </w:rPrChange>
        </w:rPr>
        <w:commentReference w:id="179"/>
      </w:r>
      <w:commentRangeEnd w:id="180"/>
      <w:r w:rsidR="00C47459" w:rsidRPr="00624617">
        <w:rPr>
          <w:rStyle w:val="CommentReference"/>
          <w:lang w:val="es-CO"/>
          <w:rPrChange w:id="182" w:author="Montenegro, Frank David (Alliance Bioversity-CIAT)" w:date="2020-12-09T08:42:00Z">
            <w:rPr>
              <w:rStyle w:val="CommentReference"/>
            </w:rPr>
          </w:rPrChange>
        </w:rPr>
        <w:commentReference w:id="180"/>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yi, yj (i&gt; j) de la variable aleatoria es inspeccionado para encontrar cuando yi &gt; yj o yi &lt; yj. Si el número de pares 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183"/>
      <w:commentRangeStart w:id="184"/>
      <w:r w:rsidR="00BA0689" w:rsidRPr="00624617">
        <w:rPr>
          <w:rFonts w:cs="Times New Roman"/>
          <w:lang w:val="es-CO"/>
        </w:rPr>
        <w:t>se define como</w:t>
      </w:r>
      <w:ins w:id="185" w:author="Montenegro, Frank David (Alliance Bioversity-CIAT)" w:date="2020-12-08T13:48:00Z">
        <w:r w:rsidR="00C47459" w:rsidRPr="00624617">
          <w:rPr>
            <w:rFonts w:cs="Times New Roman"/>
            <w:lang w:val="es-CO"/>
          </w:rPr>
          <w:t>:</w:t>
        </w:r>
      </w:ins>
      <w:r w:rsidR="00A2688A" w:rsidRPr="00624617">
        <w:rPr>
          <w:rFonts w:cs="Times New Roman"/>
          <w:lang w:val="es-CO"/>
        </w:rPr>
        <w:t xml:space="preserve"> </w:t>
      </w:r>
      <w:commentRangeEnd w:id="183"/>
      <w:r w:rsidR="00FF6796" w:rsidRPr="00624617">
        <w:rPr>
          <w:rStyle w:val="CommentReference"/>
          <w:lang w:val="es-CO"/>
          <w:rPrChange w:id="186" w:author="Montenegro, Frank David (Alliance Bioversity-CIAT)" w:date="2020-12-09T08:42:00Z">
            <w:rPr>
              <w:rStyle w:val="CommentReference"/>
            </w:rPr>
          </w:rPrChange>
        </w:rPr>
        <w:commentReference w:id="183"/>
      </w:r>
      <w:commentRangeEnd w:id="184"/>
      <w:r w:rsidR="00C47459" w:rsidRPr="00624617">
        <w:rPr>
          <w:rStyle w:val="CommentReference"/>
          <w:lang w:val="es-CO"/>
          <w:rPrChange w:id="187" w:author="Montenegro, Frank David (Alliance Bioversity-CIAT)" w:date="2020-12-09T08:42:00Z">
            <w:rPr>
              <w:rStyle w:val="CommentReference"/>
            </w:rPr>
          </w:rPrChange>
        </w:rPr>
        <w:commentReference w:id="184"/>
      </w:r>
      <w:commentRangeStart w:id="188"/>
      <w:commentRangeStart w:id="189"/>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624617">
        <w:rPr>
          <w:rFonts w:cs="Times New Roman"/>
          <w:lang w:val="es-CO"/>
          <w:rPrChange w:id="190" w:author="Montenegro, Frank David (Alliance Bioversity-CIAT)" w:date="2020-12-09T08:42:00Z">
            <w:rPr>
              <w:rFonts w:cs="Times New Roman"/>
            </w:rPr>
          </w:rPrChange>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7D60F7">
        <w:rPr>
          <w:rFonts w:cs="Times New Roman"/>
          <w:lang w:val="es-CO"/>
        </w:rPr>
        <w:fldChar w:fldCharType="separate"/>
      </w:r>
      <w:r w:rsidR="00A2688A" w:rsidRPr="00624617">
        <w:rPr>
          <w:rFonts w:cs="Times New Roman"/>
          <w:noProof/>
          <w:lang w:val="es-CO"/>
          <w:rPrChange w:id="191" w:author="Montenegro, Frank David (Alliance Bioversity-CIAT)" w:date="2020-12-09T08:42:00Z">
            <w:rPr>
              <w:rFonts w:cs="Times New Roman"/>
              <w:noProof/>
            </w:rPr>
          </w:rPrChange>
        </w:rPr>
        <w:t>(Abdul Aziz and Burn, 2006; Kahya and Kalayci, 2004; van Belle and Hughes, 1984; Yue et al., 2002)</w:t>
      </w:r>
      <w:r w:rsidR="00A2688A" w:rsidRPr="00624617">
        <w:rPr>
          <w:rFonts w:cs="Times New Roman"/>
          <w:lang w:val="es-CO"/>
        </w:rPr>
        <w:fldChar w:fldCharType="end"/>
      </w:r>
      <w:commentRangeEnd w:id="188"/>
      <w:r w:rsidR="00044D93" w:rsidRPr="00624617">
        <w:rPr>
          <w:rStyle w:val="CommentReference"/>
          <w:lang w:val="es-CO"/>
          <w:rPrChange w:id="192" w:author="Montenegro, Frank David (Alliance Bioversity-CIAT)" w:date="2020-12-09T08:42:00Z">
            <w:rPr>
              <w:rStyle w:val="CommentReference"/>
            </w:rPr>
          </w:rPrChange>
        </w:rPr>
        <w:commentReference w:id="188"/>
      </w:r>
      <w:commentRangeEnd w:id="189"/>
      <w:r w:rsidR="008404C2" w:rsidRPr="00624617">
        <w:rPr>
          <w:rStyle w:val="CommentReference"/>
          <w:lang w:val="es-CO"/>
          <w:rPrChange w:id="193" w:author="Montenegro, Frank David (Alliance Bioversity-CIAT)" w:date="2020-12-09T08:42:00Z">
            <w:rPr>
              <w:rStyle w:val="CommentReference"/>
            </w:rPr>
          </w:rPrChange>
        </w:rPr>
        <w:commentReference w:id="189"/>
      </w:r>
      <w:r w:rsidRPr="00624617">
        <w:rPr>
          <w:rFonts w:cs="Times New Roman"/>
          <w:lang w:val="es-CO"/>
          <w:rPrChange w:id="194" w:author="Montenegro, Frank David (Alliance Bioversity-CIAT)" w:date="2020-12-09T08:42:00Z">
            <w:rPr>
              <w:rFonts w:cs="Times New Roman"/>
            </w:rPr>
          </w:rPrChange>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195"/>
    <w:commentRangeStart w:id="196"/>
    <w:p w14:paraId="29FF06D7" w14:textId="77777777" w:rsidR="00CE5325" w:rsidRPr="00624617" w:rsidRDefault="00624617"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195"/>
          <m:r>
            <m:rPr>
              <m:sty m:val="p"/>
            </m:rPr>
            <w:rPr>
              <w:rStyle w:val="CommentReference"/>
              <w:lang w:val="es-CO"/>
              <w:rPrChange w:id="197" w:author="Montenegro, Frank David (Alliance Bioversity-CIAT)" w:date="2020-12-09T08:42:00Z">
                <w:rPr>
                  <w:rStyle w:val="CommentReference"/>
                </w:rPr>
              </w:rPrChange>
            </w:rPr>
            <w:commentReference w:id="195"/>
          </m:r>
          <w:commentRangeEnd w:id="196"/>
          <m:r>
            <m:rPr>
              <m:sty m:val="p"/>
            </m:rPr>
            <w:rPr>
              <w:rStyle w:val="CommentReference"/>
              <w:lang w:val="es-CO"/>
              <w:rPrChange w:id="198" w:author="Montenegro, Frank David (Alliance Bioversity-CIAT)" w:date="2020-12-09T08:42:00Z">
                <w:rPr>
                  <w:rStyle w:val="CommentReference"/>
                </w:rPr>
              </w:rPrChange>
            </w:rPr>
            <w:commentReference w:id="196"/>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5BAACAB" w:rsidR="00B726DD" w:rsidRPr="00624617" w:rsidRDefault="00605C59" w:rsidP="008404C2">
      <w:pPr>
        <w:pStyle w:val="Heading3"/>
        <w:numPr>
          <w:ilvl w:val="2"/>
          <w:numId w:val="6"/>
        </w:numPr>
        <w:rPr>
          <w:rFonts w:cs="Times New Roman"/>
          <w:lang w:val="es-CO"/>
        </w:rPr>
      </w:pPr>
      <w:bookmarkStart w:id="199" w:name="_Toc56185780"/>
      <w:ins w:id="200" w:author="Montenegro, Frank David (Alliance Bioversity-CIAT)" w:date="2020-12-08T18:58:00Z">
        <w:r w:rsidRPr="00624617">
          <w:rPr>
            <w:rFonts w:cs="Times New Roman"/>
            <w:lang w:val="es-CO"/>
            <w:rPrChange w:id="201" w:author="Montenegro, Frank David (Alliance Bioversity-CIAT)" w:date="2020-12-09T08:42:00Z">
              <w:rPr>
                <w:rFonts w:cs="Times New Roman"/>
              </w:rPr>
            </w:rPrChange>
          </w:rPr>
          <w:t>CCDC</w:t>
        </w:r>
      </w:ins>
      <w:del w:id="202" w:author="Montenegro, Frank David (Alliance Bioversity-CIAT)" w:date="2020-12-08T17:52:00Z">
        <w:r w:rsidR="00B726DD" w:rsidRPr="00624617" w:rsidDel="008404C2">
          <w:rPr>
            <w:rFonts w:cs="Times New Roman"/>
            <w:lang w:val="es-CO"/>
          </w:rPr>
          <w:delText>LandTrendr</w:delText>
        </w:r>
      </w:del>
      <w:bookmarkEnd w:id="199"/>
    </w:p>
    <w:p w14:paraId="51628937" w14:textId="77777777" w:rsidR="008404C2" w:rsidRPr="00624617" w:rsidRDefault="008404C2" w:rsidP="0093386A">
      <w:pPr>
        <w:jc w:val="both"/>
        <w:rPr>
          <w:ins w:id="203" w:author="Montenegro, Frank David (Alliance Bioversity-CIAT)" w:date="2020-12-08T17:53:00Z"/>
          <w:rFonts w:cs="Times New Roman"/>
          <w:lang w:val="es-CO"/>
        </w:rPr>
      </w:pPr>
    </w:p>
    <w:p w14:paraId="1B3EB3A1" w14:textId="3938D244" w:rsidR="008E6D9F" w:rsidRPr="00624617" w:rsidRDefault="008E6D9F" w:rsidP="0093386A">
      <w:pPr>
        <w:jc w:val="both"/>
        <w:rPr>
          <w:ins w:id="204" w:author="Montenegro, Frank David (Alliance Bioversity-CIAT)" w:date="2020-12-08T19:16:00Z"/>
          <w:rFonts w:cs="Times New Roman"/>
          <w:lang w:val="es-CO"/>
        </w:rPr>
      </w:pPr>
      <w:ins w:id="205" w:author="Montenegro, Frank David (Alliance Bioversity-CIAT)" w:date="2020-12-08T19:16:00Z">
        <w:r w:rsidRPr="00624617">
          <w:rPr>
            <w:rFonts w:cs="Times New Roman"/>
            <w:lang w:val="es-CO"/>
          </w:rPr>
          <w:t>El algoritmo para la detección y clasificación de cambios continuos (CCDC) de la cobertura terrestre</w:t>
        </w:r>
      </w:ins>
      <w:ins w:id="206" w:author="Montenegro, Frank David (Alliance Bioversity-CIAT)" w:date="2020-12-08T19:15:00Z">
        <w:r w:rsidRPr="004A3E87">
          <w:rPr>
            <w:rFonts w:cs="Times New Roman"/>
            <w:lang w:val="es-CO"/>
          </w:rPr>
          <w:t xml:space="preserve"> </w:t>
        </w:r>
      </w:ins>
      <w:ins w:id="207" w:author="Montenegro, Frank David (Alliance Bioversity-CIAT)" w:date="2020-12-08T19:16:00Z">
        <w:r w:rsidRPr="004A3E87">
          <w:rPr>
            <w:rFonts w:cs="Times New Roman"/>
            <w:lang w:val="es-CO"/>
          </w:rPr>
          <w:t>e</w:t>
        </w:r>
      </w:ins>
      <w:ins w:id="208" w:author="Montenegro, Frank David (Alliance Bioversity-CIAT)" w:date="2020-12-08T19:15:00Z">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 que tiene componentes de estacionalidad, tendencia y ruptura estima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w:t>
        </w:r>
      </w:ins>
      <w:ins w:id="209" w:author="Montenegro, Frank David (Alliance Bioversity-CIAT)" w:date="2020-12-08T19:17:00Z">
        <w:r w:rsidRPr="007D60F7">
          <w:rPr>
            <w:rFonts w:cs="Times New Roman"/>
            <w:lang w:val="es-CO"/>
          </w:rPr>
          <w:t>es clasificar no se usara este fragmento del modelo.</w:t>
        </w:r>
      </w:ins>
      <w:ins w:id="210" w:author="Montenegro, Frank David (Alliance Bioversity-CIAT)" w:date="2020-12-08T19:18:00Z">
        <w:r w:rsidRPr="00624617">
          <w:rPr>
            <w:rFonts w:cs="Times New Roman"/>
            <w:lang w:val="es-CO"/>
          </w:rPr>
          <w:fldChar w:fldCharType="begin" w:fldLock="1"/>
        </w:r>
      </w:ins>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7D60F7">
        <w:rPr>
          <w:rFonts w:cs="Times New Roman"/>
          <w:lang w:val="es-CO"/>
        </w:rPr>
        <w:fldChar w:fldCharType="separate"/>
      </w:r>
      <w:r w:rsidRPr="00624617">
        <w:rPr>
          <w:rFonts w:cs="Times New Roman"/>
          <w:noProof/>
          <w:lang w:val="es-CO"/>
        </w:rPr>
        <w:t>(</w:t>
      </w:r>
      <w:proofErr w:type="spellStart"/>
      <w:r w:rsidRPr="00624617">
        <w:rPr>
          <w:rFonts w:cs="Times New Roman"/>
          <w:noProof/>
          <w:lang w:val="es-CO"/>
        </w:rPr>
        <w:t>Zhu</w:t>
      </w:r>
      <w:proofErr w:type="spellEnd"/>
      <w:r w:rsidRPr="00624617">
        <w:rPr>
          <w:rFonts w:cs="Times New Roman"/>
          <w:noProof/>
          <w:lang w:val="es-CO"/>
        </w:rPr>
        <w:t xml:space="preserve"> and Woodcock, 2014)</w:t>
      </w:r>
      <w:ins w:id="211" w:author="Montenegro, Frank David (Alliance Bioversity-CIAT)" w:date="2020-12-08T19:18:00Z">
        <w:r w:rsidRPr="00624617">
          <w:rPr>
            <w:rFonts w:cs="Times New Roman"/>
            <w:lang w:val="es-CO"/>
          </w:rPr>
          <w:fldChar w:fldCharType="end"/>
        </w:r>
      </w:ins>
    </w:p>
    <w:p w14:paraId="3C98F41B" w14:textId="419F66FC" w:rsidR="007E02EC" w:rsidRPr="004A3E87" w:rsidDel="008404C2" w:rsidRDefault="00A2688A" w:rsidP="0093386A">
      <w:pPr>
        <w:jc w:val="both"/>
        <w:rPr>
          <w:del w:id="212" w:author="Montenegro, Frank David (Alliance Bioversity-CIAT)" w:date="2020-12-08T17:52:00Z"/>
          <w:rFonts w:cs="Times New Roman"/>
          <w:lang w:val="es-CO"/>
        </w:rPr>
      </w:pPr>
      <w:commentRangeStart w:id="213"/>
      <w:commentRangeStart w:id="214"/>
      <w:del w:id="215" w:author="Montenegro, Frank David (Alliance Bioversity-CIAT)" w:date="2020-12-08T17:52:00Z">
        <w:r w:rsidRPr="00624617" w:rsidDel="008404C2">
          <w:rPr>
            <w:rFonts w:cs="Times New Roman"/>
            <w:lang w:val="es-CO"/>
          </w:rPr>
          <w:delText xml:space="preserve">Landsat-based Detection of Trends in Disturbance and Recovery o sus siglas LandTrendr es ampliamente usado para el </w:delText>
        </w:r>
        <w:r w:rsidR="00EA324B" w:rsidRPr="00624617" w:rsidDel="008404C2">
          <w:rPr>
            <w:rFonts w:cs="Times New Roman"/>
            <w:lang w:val="es-CO"/>
          </w:rPr>
          <w:delText>análisis</w:delText>
        </w:r>
        <w:r w:rsidRPr="00624617" w:rsidDel="008404C2">
          <w:rPr>
            <w:rFonts w:cs="Times New Roman"/>
            <w:lang w:val="es-CO"/>
          </w:rPr>
          <w:delText xml:space="preserve"> de series temporales </w:delText>
        </w:r>
        <w:r w:rsidR="00686F09" w:rsidRPr="00624617" w:rsidDel="008404C2">
          <w:rPr>
            <w:rFonts w:cs="Times New Roman"/>
            <w:lang w:val="es-CO"/>
          </w:rPr>
          <w:delText>en Landsat</w:delText>
        </w:r>
        <w:commentRangeEnd w:id="213"/>
        <w:r w:rsidR="00044D93" w:rsidRPr="00624617" w:rsidDel="008404C2">
          <w:rPr>
            <w:rStyle w:val="CommentReference"/>
            <w:lang w:val="es-CO"/>
            <w:rPrChange w:id="216" w:author="Montenegro, Frank David (Alliance Bioversity-CIAT)" w:date="2020-12-09T08:42:00Z">
              <w:rPr>
                <w:rStyle w:val="CommentReference"/>
              </w:rPr>
            </w:rPrChange>
          </w:rPr>
          <w:commentReference w:id="213"/>
        </w:r>
        <w:commentRangeEnd w:id="214"/>
        <w:r w:rsidR="008404C2" w:rsidRPr="00624617" w:rsidDel="008404C2">
          <w:rPr>
            <w:rStyle w:val="CommentReference"/>
            <w:lang w:val="es-CO"/>
            <w:rPrChange w:id="217" w:author="Montenegro, Frank David (Alliance Bioversity-CIAT)" w:date="2020-12-09T08:42:00Z">
              <w:rPr>
                <w:rStyle w:val="CommentReference"/>
              </w:rPr>
            </w:rPrChange>
          </w:rPr>
          <w:commentReference w:id="214"/>
        </w:r>
        <w:r w:rsidR="00686F09" w:rsidRPr="00624617" w:rsidDel="008404C2">
          <w:rPr>
            <w:rFonts w:cs="Times New Roman"/>
            <w:lang w:val="es-CO"/>
          </w:rPr>
          <w:delText>. Pero requiere un pre-</w:delText>
        </w:r>
        <w:r w:rsidR="00EA324B" w:rsidRPr="00624617" w:rsidDel="008404C2">
          <w:rPr>
            <w:rFonts w:cs="Times New Roman"/>
            <w:lang w:val="es-CO"/>
          </w:rPr>
          <w:delText>procesamiento</w:delText>
        </w:r>
        <w:r w:rsidR="00686F09" w:rsidRPr="00624617" w:rsidDel="008404C2">
          <w:rPr>
            <w:rFonts w:cs="Times New Roman"/>
            <w:lang w:val="es-CO"/>
          </w:rPr>
          <w:delText xml:space="preserve"> significativo, </w:delText>
        </w:r>
        <w:r w:rsidR="00EA324B" w:rsidRPr="00624617" w:rsidDel="008404C2">
          <w:rPr>
            <w:rFonts w:cs="Times New Roman"/>
            <w:lang w:val="es-CO"/>
          </w:rPr>
          <w:delText>recursos</w:delText>
        </w:r>
        <w:r w:rsidR="00686F09" w:rsidRPr="00624617" w:rsidDel="008404C2">
          <w:rPr>
            <w:rFonts w:cs="Times New Roman"/>
            <w:lang w:val="es-CO"/>
          </w:rPr>
          <w:delText xml:space="preserve"> </w:delText>
        </w:r>
        <w:r w:rsidR="00EA324B" w:rsidRPr="00624617" w:rsidDel="008404C2">
          <w:rPr>
            <w:rFonts w:cs="Times New Roman"/>
            <w:lang w:val="es-CO"/>
          </w:rPr>
          <w:delText>computacionales</w:delText>
        </w:r>
        <w:r w:rsidR="00686F09" w:rsidRPr="004A3E87" w:rsidDel="008404C2">
          <w:rPr>
            <w:rFonts w:cs="Times New Roman"/>
            <w:lang w:val="es-CO"/>
          </w:rPr>
          <w:delText>, manejo de datos y es solo accesible a la comunidad de programación patentado (IDL)</w:delText>
        </w:r>
        <w:r w:rsidR="006528DD" w:rsidRPr="004A3E87" w:rsidDel="008404C2">
          <w:rPr>
            <w:rFonts w:cs="Times New Roman"/>
            <w:lang w:val="es-CO"/>
          </w:rPr>
          <w:delText xml:space="preserve"> LandTrendr</w:delText>
        </w:r>
        <w:r w:rsidR="007E02EC" w:rsidRPr="004A3E87" w:rsidDel="008404C2">
          <w:rPr>
            <w:rFonts w:cs="Times New Roman"/>
            <w:lang w:val="es-CO"/>
          </w:rPr>
          <w:delText xml:space="preserve"> </w:delText>
        </w:r>
        <w:r w:rsidR="00EA324B" w:rsidRPr="004A3E87" w:rsidDel="008404C2">
          <w:rPr>
            <w:rFonts w:cs="Times New Roman"/>
            <w:lang w:val="es-CO"/>
          </w:rPr>
          <w:delText>está</w:delText>
        </w:r>
        <w:r w:rsidR="007E02EC" w:rsidRPr="004A3E87" w:rsidDel="008404C2">
          <w:rPr>
            <w:rFonts w:cs="Times New Roman"/>
            <w:lang w:val="es-CO"/>
          </w:rPr>
          <w:delText xml:space="preserve"> basada en 5 fases:</w:delText>
        </w:r>
      </w:del>
    </w:p>
    <w:p w14:paraId="0427091E" w14:textId="2E676300" w:rsidR="00044D93" w:rsidRPr="007D60F7" w:rsidDel="008404C2" w:rsidRDefault="007E02EC" w:rsidP="00044D93">
      <w:pPr>
        <w:pStyle w:val="ListParagraph"/>
        <w:numPr>
          <w:ilvl w:val="0"/>
          <w:numId w:val="11"/>
        </w:numPr>
        <w:jc w:val="both"/>
        <w:rPr>
          <w:ins w:id="218" w:author="Salazar, Lina Piedad" w:date="2020-12-03T15:58:00Z"/>
          <w:del w:id="219" w:author="Montenegro, Frank David (Alliance Bioversity-CIAT)" w:date="2020-12-08T17:52:00Z"/>
          <w:rFonts w:cs="Times New Roman"/>
          <w:lang w:val="es-CO"/>
        </w:rPr>
      </w:pPr>
      <w:del w:id="220" w:author="Montenegro, Frank David (Alliance Bioversity-CIAT)" w:date="2020-12-08T17:52:00Z">
        <w:r w:rsidRPr="007D60F7" w:rsidDel="008404C2">
          <w:rPr>
            <w:rFonts w:cs="Times New Roman"/>
            <w:lang w:val="es-CO"/>
          </w:rPr>
          <w:delText xml:space="preserve">Pre procesamiento: </w:delText>
        </w:r>
        <w:r w:rsidR="00EA324B" w:rsidRPr="007D60F7" w:rsidDel="008404C2">
          <w:rPr>
            <w:rFonts w:cs="Times New Roman"/>
            <w:lang w:val="es-CO"/>
          </w:rPr>
          <w:delText>corrección</w:delText>
        </w:r>
        <w:r w:rsidRPr="007D60F7" w:rsidDel="008404C2">
          <w:rPr>
            <w:rFonts w:cs="Times New Roman"/>
            <w:lang w:val="es-CO"/>
          </w:rPr>
          <w:delText xml:space="preserve"> geométrica y atmosférica de las </w:delText>
        </w:r>
        <w:r w:rsidR="00EA324B" w:rsidRPr="007D60F7" w:rsidDel="008404C2">
          <w:rPr>
            <w:rFonts w:cs="Times New Roman"/>
            <w:lang w:val="es-CO"/>
          </w:rPr>
          <w:delText>imágenes</w:delText>
        </w:r>
      </w:del>
    </w:p>
    <w:p w14:paraId="52D97BDC" w14:textId="77FB3225" w:rsidR="007E02EC" w:rsidRPr="007D60F7" w:rsidDel="008404C2" w:rsidRDefault="00EA324B">
      <w:pPr>
        <w:pStyle w:val="ListParagraph"/>
        <w:numPr>
          <w:ilvl w:val="0"/>
          <w:numId w:val="11"/>
        </w:numPr>
        <w:jc w:val="both"/>
        <w:rPr>
          <w:del w:id="221" w:author="Montenegro, Frank David (Alliance Bioversity-CIAT)" w:date="2020-12-08T17:52:00Z"/>
          <w:rFonts w:cs="Times New Roman"/>
          <w:lang w:val="es-CO"/>
        </w:rPr>
        <w:pPrChange w:id="222" w:author="Salazar, Lina Piedad" w:date="2020-12-03T15:58:00Z">
          <w:pPr>
            <w:jc w:val="both"/>
          </w:pPr>
        </w:pPrChange>
      </w:pPr>
      <w:del w:id="223" w:author="Montenegro, Frank David (Alliance Bioversity-CIAT)" w:date="2020-12-08T17:52:00Z">
        <w:r w:rsidRPr="007D60F7" w:rsidDel="008404C2">
          <w:rPr>
            <w:rFonts w:cs="Times New Roman"/>
            <w:lang w:val="es-CO"/>
          </w:rPr>
          <w:delText>.</w:delText>
        </w:r>
      </w:del>
    </w:p>
    <w:p w14:paraId="67516057" w14:textId="6353F212" w:rsidR="00044D93" w:rsidRPr="007D60F7" w:rsidDel="008404C2" w:rsidRDefault="007E02EC" w:rsidP="0093386A">
      <w:pPr>
        <w:pStyle w:val="ListParagraph"/>
        <w:numPr>
          <w:ilvl w:val="0"/>
          <w:numId w:val="11"/>
        </w:numPr>
        <w:jc w:val="both"/>
        <w:rPr>
          <w:ins w:id="224" w:author="Salazar, Lina Piedad" w:date="2020-12-03T15:58:00Z"/>
          <w:del w:id="225" w:author="Montenegro, Frank David (Alliance Bioversity-CIAT)" w:date="2020-12-08T17:52:00Z"/>
          <w:rFonts w:cs="Times New Roman"/>
          <w:lang w:val="es-CO"/>
        </w:rPr>
      </w:pPr>
      <w:del w:id="226" w:author="Montenegro, Frank David (Alliance Bioversity-CIAT)" w:date="2020-12-08T17:52:00Z">
        <w:r w:rsidRPr="007D60F7" w:rsidDel="008404C2">
          <w:rPr>
            <w:rFonts w:cs="Times New Roman"/>
            <w:lang w:val="es-CO"/>
          </w:rPr>
          <w:delText>Segmentación: los segmentos de línea recta se utilizan para simplificar la trayectoria temporal de cada serie temporal de píxeles de Landsat</w:delText>
        </w:r>
      </w:del>
    </w:p>
    <w:p w14:paraId="7C718EC5" w14:textId="43DCD03F" w:rsidR="007E02EC" w:rsidRPr="007D60F7" w:rsidDel="008404C2" w:rsidRDefault="00EA324B">
      <w:pPr>
        <w:pStyle w:val="ListParagraph"/>
        <w:numPr>
          <w:ilvl w:val="0"/>
          <w:numId w:val="11"/>
        </w:numPr>
        <w:jc w:val="both"/>
        <w:rPr>
          <w:del w:id="227" w:author="Montenegro, Frank David (Alliance Bioversity-CIAT)" w:date="2020-12-08T17:52:00Z"/>
          <w:rFonts w:cs="Times New Roman"/>
          <w:lang w:val="es-CO"/>
        </w:rPr>
        <w:pPrChange w:id="228" w:author="Salazar, Lina Piedad" w:date="2020-12-03T15:58:00Z">
          <w:pPr>
            <w:jc w:val="both"/>
          </w:pPr>
        </w:pPrChange>
      </w:pPr>
      <w:del w:id="229" w:author="Montenegro, Frank David (Alliance Bioversity-CIAT)" w:date="2020-12-08T17:52:00Z">
        <w:r w:rsidRPr="007D60F7" w:rsidDel="008404C2">
          <w:rPr>
            <w:rFonts w:cs="Times New Roman"/>
            <w:lang w:val="es-CO"/>
          </w:rPr>
          <w:delText>.</w:delText>
        </w:r>
      </w:del>
    </w:p>
    <w:p w14:paraId="63BBA0C9" w14:textId="08A81DC4" w:rsidR="00044D93" w:rsidRPr="00624617" w:rsidDel="008404C2" w:rsidRDefault="007E02EC" w:rsidP="0093386A">
      <w:pPr>
        <w:pStyle w:val="ListParagraph"/>
        <w:numPr>
          <w:ilvl w:val="0"/>
          <w:numId w:val="11"/>
        </w:numPr>
        <w:jc w:val="both"/>
        <w:rPr>
          <w:ins w:id="230" w:author="Salazar, Lina Piedad" w:date="2020-12-03T15:58:00Z"/>
          <w:del w:id="231" w:author="Montenegro, Frank David (Alliance Bioversity-CIAT)" w:date="2020-12-08T17:52:00Z"/>
          <w:rFonts w:cs="Times New Roman"/>
          <w:lang w:val="es-CO"/>
        </w:rPr>
      </w:pPr>
      <w:del w:id="232" w:author="Montenegro, Frank David (Alliance Bioversity-CIAT)" w:date="2020-12-08T17:52:00Z">
        <w:r w:rsidRPr="007D60F7" w:rsidDel="008404C2">
          <w:rPr>
            <w:rFonts w:cs="Times New Roman"/>
            <w:lang w:val="es-CO"/>
          </w:rPr>
          <w:delText>Mapa de etiqueta de cambios</w:delText>
        </w:r>
        <w:r w:rsidR="00C84927" w:rsidRPr="007D60F7" w:rsidDel="008404C2">
          <w:rPr>
            <w:rFonts w:cs="Times New Roman"/>
            <w:lang w:val="es-CO"/>
          </w:rPr>
          <w:delText>:</w:delText>
        </w:r>
        <w:r w:rsidRPr="007D60F7" w:rsidDel="008404C2">
          <w:rPr>
            <w:rFonts w:cs="Times New Roman"/>
            <w:lang w:val="es-CO"/>
          </w:rPr>
          <w:delText xml:space="preserve"> </w:delText>
        </w:r>
        <w:commentRangeStart w:id="233"/>
        <w:r w:rsidR="00C84927" w:rsidRPr="007D60F7" w:rsidDel="008404C2">
          <w:rPr>
            <w:rFonts w:cs="Times New Roman"/>
            <w:lang w:val="es-CO"/>
          </w:rPr>
          <w:delText>impone reglas definidas por el usuario</w:delText>
        </w:r>
        <w:commentRangeEnd w:id="233"/>
        <w:r w:rsidR="00FF6796" w:rsidRPr="00624617" w:rsidDel="008404C2">
          <w:rPr>
            <w:rStyle w:val="CommentReference"/>
            <w:lang w:val="es-CO"/>
            <w:rPrChange w:id="234" w:author="Montenegro, Frank David (Alliance Bioversity-CIAT)" w:date="2020-12-09T08:42:00Z">
              <w:rPr>
                <w:rStyle w:val="CommentReference"/>
              </w:rPr>
            </w:rPrChange>
          </w:rPr>
          <w:commentReference w:id="233"/>
        </w:r>
        <w:r w:rsidR="00C84927" w:rsidRPr="00624617" w:rsidDel="008404C2">
          <w:rPr>
            <w:rFonts w:cs="Times New Roman"/>
            <w:lang w:val="es-CO"/>
          </w:rPr>
          <w:delText xml:space="preserve"> para convertir los resultados de la segmentación en mapas que resaltan procesos particulares de crecimiento y pérdida de vegetación</w:delText>
        </w:r>
      </w:del>
    </w:p>
    <w:p w14:paraId="2B7F1254" w14:textId="454C6AD4" w:rsidR="007E02EC" w:rsidRPr="00624617" w:rsidDel="008404C2" w:rsidRDefault="00EA324B">
      <w:pPr>
        <w:pStyle w:val="ListParagraph"/>
        <w:numPr>
          <w:ilvl w:val="0"/>
          <w:numId w:val="11"/>
        </w:numPr>
        <w:jc w:val="both"/>
        <w:rPr>
          <w:del w:id="235" w:author="Montenegro, Frank David (Alliance Bioversity-CIAT)" w:date="2020-12-08T17:52:00Z"/>
          <w:rFonts w:cs="Times New Roman"/>
          <w:lang w:val="es-CO"/>
        </w:rPr>
        <w:pPrChange w:id="236" w:author="Salazar, Lina Piedad" w:date="2020-12-03T15:58:00Z">
          <w:pPr>
            <w:jc w:val="both"/>
          </w:pPr>
        </w:pPrChange>
      </w:pPr>
      <w:del w:id="237" w:author="Montenegro, Frank David (Alliance Bioversity-CIAT)" w:date="2020-12-08T17:52:00Z">
        <w:r w:rsidRPr="00624617" w:rsidDel="008404C2">
          <w:rPr>
            <w:rFonts w:cs="Times New Roman"/>
            <w:lang w:val="es-CO"/>
          </w:rPr>
          <w:delText>.</w:delText>
        </w:r>
      </w:del>
    </w:p>
    <w:p w14:paraId="44EEF69C" w14:textId="1CEC270D" w:rsidR="007E02EC" w:rsidRPr="00624617" w:rsidDel="008404C2" w:rsidRDefault="007E02EC">
      <w:pPr>
        <w:pStyle w:val="ListParagraph"/>
        <w:numPr>
          <w:ilvl w:val="0"/>
          <w:numId w:val="11"/>
        </w:numPr>
        <w:jc w:val="both"/>
        <w:rPr>
          <w:del w:id="238" w:author="Montenegro, Frank David (Alliance Bioversity-CIAT)" w:date="2020-12-08T17:52:00Z"/>
          <w:rFonts w:cs="Times New Roman"/>
          <w:lang w:val="es-CO"/>
        </w:rPr>
        <w:pPrChange w:id="239" w:author="Salazar, Lina Piedad" w:date="2020-12-03T15:58:00Z">
          <w:pPr>
            <w:jc w:val="both"/>
          </w:pPr>
        </w:pPrChange>
      </w:pPr>
      <w:del w:id="240" w:author="Montenegro, Frank David (Alliance Bioversity-CIAT)" w:date="2020-12-08T17:52:00Z">
        <w:r w:rsidRPr="00624617" w:rsidDel="008404C2">
          <w:rPr>
            <w:rFonts w:cs="Times New Roman"/>
            <w:lang w:val="es-CO"/>
          </w:rPr>
          <w:delText>Filtro espacial</w:delText>
        </w:r>
        <w:r w:rsidR="00C84927" w:rsidRPr="00624617" w:rsidDel="008404C2">
          <w:rPr>
            <w:rFonts w:cs="Times New Roman"/>
            <w:lang w:val="es-CO"/>
          </w:rPr>
          <w:delText xml:space="preserve">: los píxeles adyacentes que experimentan procesos similares se agrupan en parches y </w:delText>
        </w:r>
        <w:commentRangeStart w:id="241"/>
        <w:r w:rsidR="00C84927" w:rsidRPr="00624617" w:rsidDel="008404C2">
          <w:rPr>
            <w:rFonts w:cs="Times New Roman"/>
            <w:lang w:val="es-CO"/>
          </w:rPr>
          <w:delText>los píxeles en parches diminutos se eliminan</w:delText>
        </w:r>
        <w:commentRangeEnd w:id="241"/>
        <w:r w:rsidR="00FF6796" w:rsidRPr="00624617" w:rsidDel="008404C2">
          <w:rPr>
            <w:rStyle w:val="CommentReference"/>
            <w:lang w:val="es-CO"/>
            <w:rPrChange w:id="242" w:author="Montenegro, Frank David (Alliance Bioversity-CIAT)" w:date="2020-12-09T08:42:00Z">
              <w:rPr>
                <w:rStyle w:val="CommentReference"/>
              </w:rPr>
            </w:rPrChange>
          </w:rPr>
          <w:commentReference w:id="241"/>
        </w:r>
        <w:r w:rsidR="00C84927" w:rsidRPr="00624617" w:rsidDel="008404C2">
          <w:rPr>
            <w:rFonts w:cs="Times New Roman"/>
            <w:lang w:val="es-CO"/>
          </w:rPr>
          <w:delText>.</w:delText>
        </w:r>
      </w:del>
    </w:p>
    <w:p w14:paraId="1E778D33" w14:textId="049DA5A3" w:rsidR="007E02EC" w:rsidRPr="00624617" w:rsidDel="008404C2" w:rsidRDefault="007E02EC" w:rsidP="0093386A">
      <w:pPr>
        <w:jc w:val="both"/>
        <w:rPr>
          <w:del w:id="243" w:author="Montenegro, Frank David (Alliance Bioversity-CIAT)" w:date="2020-12-08T17:52:00Z"/>
          <w:rFonts w:cs="Times New Roman"/>
          <w:lang w:val="es-CO"/>
        </w:rPr>
      </w:pPr>
      <w:del w:id="244" w:author="Montenegro, Frank David (Alliance Bioversity-CIAT)" w:date="2020-12-08T17:52:00Z">
        <w:r w:rsidRPr="00624617" w:rsidDel="008404C2">
          <w:rPr>
            <w:rFonts w:cs="Times New Roman"/>
            <w:lang w:val="es-CO"/>
          </w:rPr>
          <w:delText>Validación</w:delText>
        </w:r>
        <w:r w:rsidR="00C84927" w:rsidRPr="00624617" w:rsidDel="008404C2">
          <w:rPr>
            <w:rFonts w:cs="Times New Roman"/>
            <w:lang w:val="es-CO"/>
          </w:rPr>
          <w:delText>: la fase final de validación y atribución implica ver mapas para determinar si los cambios se capturaron adecuadamente</w:delText>
        </w:r>
      </w:del>
    </w:p>
    <w:p w14:paraId="6B709ECA" w14:textId="2ADAD759" w:rsidR="007E02EC" w:rsidRPr="00624617" w:rsidDel="008404C2" w:rsidRDefault="007E02EC" w:rsidP="0093386A">
      <w:pPr>
        <w:jc w:val="both"/>
        <w:rPr>
          <w:del w:id="245" w:author="Montenegro, Frank David (Alliance Bioversity-CIAT)" w:date="2020-12-08T17:52:00Z"/>
          <w:rFonts w:cs="Times New Roman"/>
          <w:lang w:val="es-CO"/>
        </w:rPr>
      </w:pPr>
      <w:commentRangeStart w:id="246"/>
      <w:del w:id="247" w:author="Montenegro, Frank David (Alliance Bioversity-CIAT)" w:date="2020-12-08T17:52:00Z">
        <w:r w:rsidRPr="00624617" w:rsidDel="008404C2">
          <w:rPr>
            <w:rFonts w:cs="Times New Roman"/>
            <w:lang w:val="es-CO"/>
          </w:rPr>
          <w:delText xml:space="preserve">El flujo de trabajo se </w:delText>
        </w:r>
        <w:r w:rsidR="00305364" w:rsidRPr="004A3E87" w:rsidDel="008404C2">
          <w:rPr>
            <w:rFonts w:cs="Times New Roman"/>
            <w:lang w:val="es-CO"/>
          </w:rPr>
          <w:delText>caracteriza</w:delText>
        </w:r>
        <w:r w:rsidRPr="004A3E87" w:rsidDel="008404C2">
          <w:rPr>
            <w:rFonts w:cs="Times New Roman"/>
            <w:lang w:val="es-CO"/>
          </w:rPr>
          <w:delText xml:space="preserve"> en</w:delText>
        </w:r>
        <w:r w:rsidR="00305364" w:rsidRPr="004A3E87" w:rsidDel="008404C2">
          <w:rPr>
            <w:rFonts w:cs="Times New Roman"/>
            <w:lang w:val="es-CO"/>
          </w:rPr>
          <w:delText xml:space="preserve"> una trayectoria temporal utilizando una secuencia de segmentados lineales conectados </w:delText>
        </w:r>
        <w:r w:rsidR="00305364" w:rsidRPr="007D60F7" w:rsidDel="008404C2">
          <w:rPr>
            <w:rFonts w:cs="Times New Roman"/>
            <w:lang w:val="es-CO"/>
          </w:rPr>
          <w:delText xml:space="preserve">por nodos o puntos de quiebre llamados “vértices”. Los datos de </w:delText>
        </w:r>
        <w:r w:rsidR="00305364" w:rsidRPr="007D60F7" w:rsidDel="008404C2">
          <w:rPr>
            <w:rFonts w:cs="Times New Roman"/>
            <w:lang w:val="es-CO"/>
          </w:rPr>
          <w:lastRenderedPageBreak/>
          <w:delText xml:space="preserve">entrada </w:delText>
        </w:r>
        <w:r w:rsidR="00EA324B" w:rsidRPr="007D60F7" w:rsidDel="008404C2">
          <w:rPr>
            <w:rFonts w:cs="Times New Roman"/>
            <w:lang w:val="es-CO"/>
          </w:rPr>
          <w:delText>pueden</w:delText>
        </w:r>
        <w:r w:rsidR="00305364" w:rsidRPr="007D60F7" w:rsidDel="008404C2">
          <w:rPr>
            <w:rFonts w:cs="Times New Roman"/>
            <w:lang w:val="es-CO"/>
          </w:rPr>
          <w:delText xml:space="preserve"> ser valores de índices de vegetación, valores de bandas o cualquier tipo de métrica temporal. </w:delText>
        </w:r>
        <w:r w:rsidR="00305364" w:rsidRPr="00624617" w:rsidDel="008404C2">
          <w:rPr>
            <w:rFonts w:cs="Times New Roman"/>
            <w:lang w:val="es-CO"/>
          </w:rPr>
          <w:fldChar w:fldCharType="begin" w:fldLock="1"/>
        </w:r>
        <w:r w:rsidR="0093386A" w:rsidRPr="007D60F7" w:rsidDel="008404C2">
          <w:rPr>
            <w:rFonts w:cs="Times New Roman"/>
            <w:lang w:val="es-CO"/>
          </w:rPr>
          <w:delInstrText>ADDIN CSL_CITATION {"citationItems":[{"id":"ITEM-1","itemData":{"DOI":"10.3390/rs10050691","ISSN":"2072-4292","abstract":"The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author":[{"dropping-particle":"","family":"Kennedy","given":"Robert","non-dropping-particle":"","parse-names":false,"suffix":""},{"dropping-particle":"","family":"Yang","given":"Zhiqiang","non-dropping-particle":"","parse-names":false,"suffix":""},{"dropping-particle":"","family":"Gorelick","given":"Noel","non-dropping-particle":"","parse-names":false,"suffix":""},{"dropping-particle":"","family":"Braaten","given":"Justin","non-dropping-particle":"","parse-names":false,"suffix":""},{"dropping-particle":"","family":"Cavalcante","given":"Lucas","non-dropping-particle":"","parse-names":false,"suffix":""},{"dropping-particle":"","family":"Cohen","given":"Warren","non-dropping-particle":"","parse-names":false,"suffix":""},{"dropping-particle":"","family":"Healey","given":"Sean","non-dropping-particle":"","parse-names":false,"suffix":""}],"container-title":"Remote Sensing","id":"ITEM-1","issue":"5","issued":{"date-parts":[["2018","5","1"]]},"page":"691","publisher":"MDPI AG","title":"Implementation of the LandTrendr Algorithm on Google Earth Engine","type":"article-journal","volume":"10"},"uris":["http://www.mendeley.com/documents/?uuid=ded83425-efb1-3ab6-990c-27f2bd8fd195"]}],"mendeley":{"formattedCitation":"(Kennedy et al., 2018)","plainTextFormattedCitation":"(Kennedy et al., 2018)","previouslyFormattedCitation":"(Kennedy et al., 2018)"},"properties":{"noteIndex":0},"schema":"https://github.com/citation-style-language/schema/raw/master/csl-citation.json"}</w:delInstrText>
        </w:r>
        <w:r w:rsidR="00305364" w:rsidRPr="007D60F7" w:rsidDel="008404C2">
          <w:rPr>
            <w:rFonts w:cs="Times New Roman"/>
            <w:lang w:val="es-CO"/>
          </w:rPr>
          <w:fldChar w:fldCharType="separate"/>
        </w:r>
        <w:r w:rsidR="00305364" w:rsidRPr="00624617" w:rsidDel="008404C2">
          <w:rPr>
            <w:rFonts w:cs="Times New Roman"/>
            <w:noProof/>
            <w:lang w:val="es-CO"/>
          </w:rPr>
          <w:delText>(Kennedy et al., 2018)</w:delText>
        </w:r>
        <w:r w:rsidR="00305364" w:rsidRPr="00624617" w:rsidDel="008404C2">
          <w:rPr>
            <w:rFonts w:cs="Times New Roman"/>
            <w:lang w:val="es-CO"/>
          </w:rPr>
          <w:fldChar w:fldCharType="end"/>
        </w:r>
        <w:commentRangeEnd w:id="246"/>
        <w:r w:rsidR="00FF6796" w:rsidRPr="00624617" w:rsidDel="008404C2">
          <w:rPr>
            <w:rStyle w:val="CommentReference"/>
            <w:lang w:val="es-CO"/>
            <w:rPrChange w:id="248" w:author="Montenegro, Frank David (Alliance Bioversity-CIAT)" w:date="2020-12-09T08:42:00Z">
              <w:rPr>
                <w:rStyle w:val="CommentReference"/>
              </w:rPr>
            </w:rPrChange>
          </w:rPr>
          <w:commentReference w:id="246"/>
        </w:r>
        <w:r w:rsidRPr="00624617" w:rsidDel="008404C2">
          <w:rPr>
            <w:rFonts w:cs="Times New Roman"/>
            <w:lang w:val="es-CO"/>
          </w:rPr>
          <w:delText>.</w:delText>
        </w:r>
      </w:del>
    </w:p>
    <w:p w14:paraId="5A888D3D" w14:textId="77777777" w:rsidR="00B726DD" w:rsidRPr="00624617" w:rsidRDefault="00EE50C3" w:rsidP="00E36D84">
      <w:pPr>
        <w:pStyle w:val="Heading3"/>
        <w:numPr>
          <w:ilvl w:val="2"/>
          <w:numId w:val="6"/>
        </w:numPr>
        <w:rPr>
          <w:rFonts w:cs="Times New Roman"/>
          <w:lang w:val="es-CO"/>
        </w:rPr>
      </w:pPr>
      <w:bookmarkStart w:id="249" w:name="_Toc56185781"/>
      <w:r w:rsidRPr="00624617">
        <w:rPr>
          <w:rFonts w:cs="Times New Roman"/>
          <w:lang w:val="es-CO"/>
        </w:rPr>
        <w:t>Identificación de cambios utilizando la media y la varianza conjuntamente (</w:t>
      </w:r>
      <w:proofErr w:type="spellStart"/>
      <w:r w:rsidRPr="00624617">
        <w:rPr>
          <w:rFonts w:cs="Times New Roman"/>
          <w:lang w:val="es-CO"/>
        </w:rPr>
        <w:t>mediavar</w:t>
      </w:r>
      <w:proofErr w:type="spellEnd"/>
      <w:r w:rsidRPr="00624617">
        <w:rPr>
          <w:rFonts w:cs="Times New Roman"/>
          <w:lang w:val="es-CO"/>
        </w:rPr>
        <w:t>)</w:t>
      </w:r>
      <w:bookmarkEnd w:id="249"/>
    </w:p>
    <w:p w14:paraId="439F3FB1" w14:textId="6C9D87C4" w:rsidR="00163953" w:rsidRPr="00624617" w:rsidRDefault="00FA31BF" w:rsidP="0068022B">
      <w:pPr>
        <w:jc w:val="both"/>
        <w:rPr>
          <w:rFonts w:cs="Times New Roman"/>
          <w:lang w:val="es-CO"/>
        </w:rPr>
      </w:pPr>
      <w:commentRangeStart w:id="250"/>
      <w:commentRangeStart w:id="251"/>
      <w:r w:rsidRPr="00624617">
        <w:rPr>
          <w:rFonts w:cs="Times New Roman"/>
          <w:lang w:val="es-CO"/>
        </w:rPr>
        <w:t>Para detectar cambios</w:t>
      </w:r>
      <w:commentRangeEnd w:id="250"/>
      <w:r w:rsidR="00F655F5" w:rsidRPr="00854949">
        <w:rPr>
          <w:rStyle w:val="CommentReference"/>
          <w:lang w:val="es-CO"/>
        </w:rPr>
        <w:commentReference w:id="250"/>
      </w:r>
      <w:commentRangeEnd w:id="251"/>
      <w:r w:rsidR="00976B9B" w:rsidRPr="00854949">
        <w:rPr>
          <w:rStyle w:val="CommentReference"/>
          <w:lang w:val="es-CO"/>
        </w:rPr>
        <w:commentReference w:id="251"/>
      </w:r>
      <w:r w:rsidRPr="00624617">
        <w:rPr>
          <w:rFonts w:cs="Times New Roman"/>
          <w:lang w:val="es-CO"/>
        </w:rPr>
        <w:t xml:space="preserve">, necesitamos calcular la probabilidad logarítmica </w:t>
      </w:r>
      <w:commentRangeStart w:id="252"/>
      <w:commentRangeStart w:id="253"/>
      <w:r w:rsidRPr="00624617">
        <w:rPr>
          <w:rFonts w:cs="Times New Roman"/>
          <w:lang w:val="es-CO"/>
        </w:rPr>
        <w:t>tanto bajo la hipótesis nula como alternativa</w:t>
      </w:r>
      <w:commentRangeEnd w:id="252"/>
      <w:r w:rsidR="00FF6796" w:rsidRPr="00854949">
        <w:rPr>
          <w:rStyle w:val="CommentReference"/>
          <w:lang w:val="es-CO"/>
        </w:rPr>
        <w:commentReference w:id="252"/>
      </w:r>
      <w:commentRangeEnd w:id="253"/>
      <w:r w:rsidR="00233D5C">
        <w:rPr>
          <w:rStyle w:val="CommentReference"/>
        </w:rPr>
        <w:commentReference w:id="253"/>
      </w:r>
      <w:r w:rsidR="00233D5C">
        <w:rPr>
          <w:rFonts w:cs="Times New Roman"/>
          <w:lang w:val="es-CO"/>
        </w:rPr>
        <w:t xml:space="preserve">, La </w:t>
      </w:r>
      <w:r w:rsidR="00233D5C" w:rsidRPr="00624617">
        <w:rPr>
          <w:rFonts w:cs="Times New Roman"/>
          <w:lang w:val="es-CO"/>
        </w:rPr>
        <w:t>hipótesis nula</w:t>
      </w:r>
      <w:r w:rsidR="00233D5C">
        <w:rPr>
          <w:rFonts w:cs="Times New Roman"/>
          <w:lang w:val="es-CO"/>
        </w:rPr>
        <w:t xml:space="preserve"> es </w:t>
      </w:r>
      <w:r w:rsidR="00233D5C" w:rsidRPr="00624617">
        <w:rPr>
          <w:rFonts w:cs="Times New Roman"/>
          <w:lang w:val="es-CO"/>
        </w:rPr>
        <w:t>H</w:t>
      </w:r>
      <w:r w:rsidR="00233D5C" w:rsidRPr="00624617">
        <w:rPr>
          <w:rFonts w:cs="Times New Roman"/>
          <w:vertAlign w:val="subscript"/>
          <w:lang w:val="es-CO"/>
        </w:rPr>
        <w:t xml:space="preserve">0 </w:t>
      </w:r>
      <w:r w:rsidR="00233D5C" w:rsidRPr="00624617">
        <w:rPr>
          <w:rFonts w:cs="Times New Roman"/>
          <w:lang w:val="es-CO"/>
        </w:rPr>
        <w:t>= λ &gt; c se detecta un cambio</w:t>
      </w:r>
      <w:r w:rsidR="00233D5C">
        <w:rPr>
          <w:rFonts w:cs="Times New Roman"/>
          <w:lang w:val="es-CO"/>
        </w:rPr>
        <w:t>.</w:t>
      </w:r>
      <w:r w:rsidRPr="00624617">
        <w:rPr>
          <w:rFonts w:cs="Times New Roman"/>
          <w:lang w:val="es-CO"/>
        </w:rPr>
        <w:t xml:space="preserve"> La probabilidad logarítmica bajo la hipótesis nula es log f (x|</w:t>
      </w:r>
      <m:oMath>
        <m:acc>
          <m:accPr>
            <m:ctrlPr>
              <w:rPr>
                <w:rFonts w:ascii="Cambria Math" w:hAnsi="Cambria Math" w:cs="Times New Roman"/>
                <w:i/>
                <w:lang w:val="es-CO"/>
              </w:rPr>
            </m:ctrlPr>
          </m:accPr>
          <m:e>
            <m:r>
              <w:rPr>
                <w:rFonts w:ascii="Cambria Math" w:hAnsi="Cambria Math" w:cs="Times New Roman"/>
                <w:lang w:val="es-CO"/>
              </w:rPr>
              <m:t>θ</m:t>
            </m:r>
          </m:e>
        </m:acc>
      </m:oMath>
      <w:r w:rsidRPr="00624617">
        <w:rPr>
          <w:rFonts w:cs="Times New Roman"/>
          <w:lang w:val="es-CO"/>
        </w:rPr>
        <w:t xml:space="preserve">), donde f es la función </w:t>
      </w:r>
      <w:commentRangeStart w:id="254"/>
      <w:commentRangeStart w:id="255"/>
      <w:r w:rsidRPr="00624617">
        <w:rPr>
          <w:rFonts w:cs="Times New Roman"/>
          <w:lang w:val="es-CO"/>
        </w:rPr>
        <w:t>de densidad de probabilidad de x</w:t>
      </w:r>
      <w:commentRangeEnd w:id="254"/>
      <w:r w:rsidR="005F24F2" w:rsidRPr="00854949">
        <w:rPr>
          <w:rStyle w:val="CommentReference"/>
          <w:lang w:val="es-CO"/>
        </w:rPr>
        <w:commentReference w:id="254"/>
      </w:r>
      <w:commentRangeEnd w:id="255"/>
      <w:ins w:id="256" w:author="Montenegro, Frank David (Alliance Bioversity-CIAT)" w:date="2020-12-09T10:53:00Z">
        <w:r w:rsidR="00233D5C">
          <w:rPr>
            <w:rFonts w:cs="Times New Roman"/>
            <w:lang w:val="es-CO"/>
          </w:rPr>
          <w:t>; x</w:t>
        </w:r>
      </w:ins>
      <w:r w:rsidR="00233D5C">
        <w:rPr>
          <w:rStyle w:val="CommentReference"/>
        </w:rPr>
        <w:commentReference w:id="255"/>
      </w:r>
      <w:ins w:id="257" w:author="Montenegro, Frank David (Alliance Bioversity-CIAT)" w:date="2020-12-09T10:50:00Z">
        <w:r w:rsidR="00233D5C">
          <w:rPr>
            <w:rFonts w:cs="Times New Roman"/>
            <w:lang w:val="es-CO"/>
          </w:rPr>
          <w:t xml:space="preserve"> = </w:t>
        </w:r>
      </w:ins>
      <w:ins w:id="258" w:author="Montenegro, Frank David (Alliance Bioversity-CIAT)" w:date="2020-12-09T10:54:00Z">
        <w:r w:rsidR="00233D5C">
          <w:rPr>
            <w:rFonts w:cs="Times New Roman"/>
            <w:lang w:val="es-CO"/>
          </w:rPr>
          <w:t>series de tiempo</w:t>
        </w:r>
      </w:ins>
      <w:ins w:id="259" w:author="Montenegro, Frank David (Alliance Bioversity-CIAT)" w:date="2020-12-09T10:50:00Z">
        <w:r w:rsidR="00233D5C">
          <w:rPr>
            <w:rFonts w:cs="Times New Roman"/>
            <w:lang w:val="es-CO"/>
          </w:rPr>
          <w:t xml:space="preserve"> de valores del </w:t>
        </w:r>
      </w:ins>
      <w:ins w:id="260" w:author="Montenegro, Frank David (Alliance Bioversity-CIAT)" w:date="2020-12-09T10:54:00Z">
        <w:r w:rsidR="00233D5C">
          <w:rPr>
            <w:rFonts w:cs="Times New Roman"/>
            <w:lang w:val="es-CO"/>
          </w:rPr>
          <w:t xml:space="preserve">índice de </w:t>
        </w:r>
        <w:proofErr w:type="spellStart"/>
        <w:r w:rsidR="00233D5C">
          <w:rPr>
            <w:rFonts w:cs="Times New Roman"/>
            <w:lang w:val="es-CO"/>
          </w:rPr>
          <w:t>vegatacion</w:t>
        </w:r>
      </w:ins>
      <w:proofErr w:type="spellEnd"/>
      <w:r w:rsidRPr="00624617">
        <w:rPr>
          <w:rFonts w:cs="Times New Roman"/>
          <w:lang w:val="es-CO"/>
        </w:rPr>
        <w:t>, y</w:t>
      </w:r>
      <w:r w:rsidR="00D629C4" w:rsidRPr="00624617">
        <w:rPr>
          <w:rFonts w:cs="Times New Roman"/>
          <w:lang w:val="es-CO"/>
        </w:rPr>
        <w:t xml:space="preserve"> </w: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624617">
        <w:rPr>
          <w:rFonts w:cs="Times New Roman"/>
          <w:lang w:val="es-CO"/>
        </w:rPr>
        <w:t xml:space="preserve"> </w:t>
      </w:r>
      <w:r w:rsidRPr="00624617">
        <w:rPr>
          <w:rFonts w:cs="Times New Roman"/>
          <w:lang w:val="es-CO"/>
        </w:rPr>
        <w:t>es la estimación de máxima verosimilitud basada en x. Considerando un cambio en el tiempo k, la probabilidad logarítmica bajo la hipótesis alternativa es de la forma</w:t>
      </w:r>
    </w:p>
    <w:p w14:paraId="4F5B3DAB" w14:textId="77777777" w:rsidR="00D629C4" w:rsidRPr="00624617" w:rsidRDefault="00D629C4" w:rsidP="0068022B">
      <w:pPr>
        <w:jc w:val="both"/>
        <w:rPr>
          <w:rFonts w:eastAsiaTheme="minorEastAsia" w:cs="Times New Roman"/>
          <w:lang w:val="es-CO"/>
        </w:rPr>
      </w:pPr>
      <m:oMathPara>
        <m:oMath>
          <m:r>
            <m:rPr>
              <m:scr m:val="script"/>
            </m:rPr>
            <w:rPr>
              <w:rFonts w:ascii="Cambria Math" w:hAnsi="Cambria Math" w:cs="Times New Roman"/>
              <w:lang w:val="es-CO"/>
            </w:rPr>
            <m:t>L=</m:t>
          </m:r>
          <m:r>
            <w:rPr>
              <w:rFonts w:ascii="Cambria Math" w:hAnsi="Cambria Math" w:cs="Times New Roman"/>
              <w:lang w:val="es-CO"/>
            </w:rPr>
            <m:t>max</m:t>
          </m:r>
          <m:d>
            <m:dPr>
              <m:begChr m:val="["/>
              <m:endChr m:val="]"/>
              <m:ctrlPr>
                <w:rPr>
                  <w:rFonts w:ascii="Cambria Math" w:hAnsi="Cambria Math" w:cs="Times New Roman"/>
                  <w:i/>
                  <w:lang w:val="es-CO"/>
                </w:rPr>
              </m:ctrlPr>
            </m:dPr>
            <m:e>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1</m:t>
                      </m:r>
                    </m:sub>
                  </m:sSub>
                  <m:r>
                    <w:rPr>
                      <w:rFonts w:ascii="Cambria Math" w:hAnsi="Cambria Math" w:cs="Times New Roman"/>
                      <w:lang w:val="es-CO"/>
                    </w:rPr>
                    <m:t>)</m:t>
                  </m:r>
                </m:e>
              </m:func>
              <m:r>
                <w:rPr>
                  <w:rFonts w:ascii="Cambria Math" w:hAnsi="Cambria Math" w:cs="Times New Roman"/>
                  <w:lang w:val="es-CO"/>
                </w:rPr>
                <m:t xml:space="preserve">+ </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n</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2</m:t>
                      </m:r>
                    </m:sub>
                  </m:sSub>
                  <m:r>
                    <w:rPr>
                      <w:rFonts w:ascii="Cambria Math" w:hAnsi="Cambria Math" w:cs="Times New Roman"/>
                      <w:lang w:val="es-CO"/>
                    </w:rPr>
                    <m:t>)</m:t>
                  </m:r>
                </m:e>
              </m:func>
            </m:e>
          </m:d>
        </m:oMath>
      </m:oMathPara>
    </w:p>
    <w:p w14:paraId="7A59B730" w14:textId="77777777" w:rsidR="00D629C4" w:rsidRPr="00624617" w:rsidRDefault="00D629C4" w:rsidP="0068022B">
      <w:pPr>
        <w:jc w:val="both"/>
        <w:rPr>
          <w:rFonts w:eastAsiaTheme="minorEastAsia" w:cs="Times New Roman"/>
          <w:lang w:val="es-CO"/>
        </w:rPr>
      </w:pPr>
      <w:r w:rsidRPr="00624617">
        <w:rPr>
          <w:rFonts w:eastAsiaTheme="minorEastAsia" w:cs="Times New Roman"/>
          <w:lang w:val="es-CO"/>
        </w:rPr>
        <w:t xml:space="preserve">Y el test </w:t>
      </w:r>
      <w:r w:rsidR="008B7F73" w:rsidRPr="00624617">
        <w:rPr>
          <w:rFonts w:eastAsiaTheme="minorEastAsia" w:cs="Times New Roman"/>
          <w:lang w:val="es-CO"/>
        </w:rPr>
        <w:t>estadístico</w:t>
      </w:r>
      <w:r w:rsidRPr="00624617">
        <w:rPr>
          <w:rFonts w:eastAsiaTheme="minorEastAsia" w:cs="Times New Roman"/>
          <w:lang w:val="es-CO"/>
        </w:rPr>
        <w:t xml:space="preserve"> es </w:t>
      </w:r>
    </w:p>
    <w:p w14:paraId="5ED5A61F" w14:textId="77777777" w:rsidR="00D629C4" w:rsidRPr="00624617" w:rsidRDefault="00D629C4" w:rsidP="0068022B">
      <w:pPr>
        <w:jc w:val="both"/>
        <w:rPr>
          <w:rFonts w:eastAsiaTheme="minorEastAsia" w:cs="Times New Roman"/>
          <w:lang w:val="es-CO"/>
        </w:rPr>
      </w:pPr>
      <m:oMathPara>
        <m:oMath>
          <m:r>
            <w:rPr>
              <w:rFonts w:ascii="Cambria Math" w:hAnsi="Cambria Math" w:cs="Times New Roman"/>
              <w:lang w:val="es-CO"/>
            </w:rPr>
            <m:t>λ=2</m:t>
          </m:r>
          <m:d>
            <m:dPr>
              <m:begChr m:val="["/>
              <m:endChr m:val="]"/>
              <m:ctrlPr>
                <w:rPr>
                  <w:rFonts w:ascii="Cambria Math" w:hAnsi="Cambria Math" w:cs="Times New Roman"/>
                  <w:i/>
                  <w:lang w:val="es-CO"/>
                </w:rPr>
              </m:ctrlPr>
            </m:dPr>
            <m:e>
              <m:r>
                <m:rPr>
                  <m:scr m:val="script"/>
                </m:rPr>
                <w:rPr>
                  <w:rFonts w:ascii="Cambria Math" w:hAnsi="Cambria Math" w:cs="Times New Roman"/>
                  <w:lang w:val="es-CO"/>
                </w:rPr>
                <m:t>L-</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r>
                    <m:rPr>
                      <m:sty m:val="p"/>
                    </m:rPr>
                    <w:rPr>
                      <w:rFonts w:ascii="Cambria Math" w:hAnsi="Cambria Math" w:cs="Times New Roman"/>
                      <w:lang w:val="es-CO"/>
                    </w:rPr>
                    <m:t>x|</m:t>
                  </m:r>
                  <m:acc>
                    <m:accPr>
                      <m:ctrlPr>
                        <w:rPr>
                          <w:rFonts w:ascii="Cambria Math" w:hAnsi="Cambria Math" w:cs="Times New Roman"/>
                          <w:i/>
                          <w:lang w:val="es-CO"/>
                        </w:rPr>
                      </m:ctrlPr>
                    </m:accPr>
                    <m:e>
                      <m:r>
                        <w:rPr>
                          <w:rFonts w:ascii="Cambria Math" w:hAnsi="Cambria Math" w:cs="Times New Roman"/>
                          <w:lang w:val="es-CO"/>
                        </w:rPr>
                        <m:t>θ</m:t>
                      </m:r>
                    </m:e>
                  </m:acc>
                  <m:r>
                    <w:rPr>
                      <w:rFonts w:ascii="Cambria Math" w:hAnsi="Cambria Math" w:cs="Times New Roman"/>
                      <w:lang w:val="es-CO"/>
                    </w:rPr>
                    <m:t>)</m:t>
                  </m:r>
                </m:e>
              </m:func>
            </m:e>
          </m:d>
        </m:oMath>
      </m:oMathPara>
    </w:p>
    <w:p w14:paraId="4552CC80" w14:textId="77777777" w:rsidR="00D629C4" w:rsidRPr="00624617" w:rsidRDefault="00D629C4" w:rsidP="0068022B">
      <w:pPr>
        <w:jc w:val="both"/>
        <w:rPr>
          <w:rFonts w:cs="Times New Roman"/>
          <w:lang w:val="es-CO"/>
        </w:rPr>
      </w:pPr>
      <w:r w:rsidRPr="00624617">
        <w:rPr>
          <w:rFonts w:cs="Times New Roman"/>
          <w:lang w:val="es-CO"/>
        </w:rPr>
        <w:t xml:space="preserve">Para tomar la decisión acerca del cambio es necesario considerar un umbral llamado c para aceptar o no la </w:t>
      </w:r>
      <w:commentRangeStart w:id="261"/>
      <w:commentRangeStart w:id="262"/>
      <w:r w:rsidRPr="00624617">
        <w:rPr>
          <w:rFonts w:cs="Times New Roman"/>
          <w:lang w:val="es-CO"/>
        </w:rPr>
        <w:t>hipótesis nula donde H</w:t>
      </w:r>
      <w:r w:rsidRPr="00624617">
        <w:rPr>
          <w:rFonts w:cs="Times New Roman"/>
          <w:vertAlign w:val="subscript"/>
          <w:lang w:val="es-CO"/>
        </w:rPr>
        <w:t xml:space="preserve">0 </w:t>
      </w:r>
      <w:r w:rsidRPr="00624617">
        <w:rPr>
          <w:rFonts w:cs="Times New Roman"/>
          <w:lang w:val="es-CO"/>
        </w:rPr>
        <w:t xml:space="preserve">= </w:t>
      </w:r>
      <w:r w:rsidR="0093386A" w:rsidRPr="00624617">
        <w:rPr>
          <w:rFonts w:cs="Times New Roman"/>
          <w:lang w:val="es-CO"/>
        </w:rPr>
        <w:t>λ &gt; c se detecta un cambio en el tiempo k,</w:t>
      </w:r>
      <w:commentRangeEnd w:id="261"/>
      <w:r w:rsidR="00F655F5" w:rsidRPr="00624617">
        <w:rPr>
          <w:rStyle w:val="CommentReference"/>
          <w:lang w:val="es-CO"/>
          <w:rPrChange w:id="263" w:author="Montenegro, Frank David (Alliance Bioversity-CIAT)" w:date="2020-12-09T08:42:00Z">
            <w:rPr>
              <w:rStyle w:val="CommentReference"/>
            </w:rPr>
          </w:rPrChange>
        </w:rPr>
        <w:commentReference w:id="261"/>
      </w:r>
      <w:commentRangeEnd w:id="262"/>
      <w:r w:rsidR="00233D5C">
        <w:rPr>
          <w:rStyle w:val="CommentReference"/>
        </w:rPr>
        <w:commentReference w:id="262"/>
      </w:r>
      <w:r w:rsidR="0093386A" w:rsidRPr="00624617">
        <w:rPr>
          <w:rFonts w:cs="Times New Roman"/>
          <w:lang w:val="es-CO"/>
        </w:rPr>
        <w:t xml:space="preserve"> con esta técnica se puede detectar múltiples puntos de cambio</w:t>
      </w:r>
      <w:r w:rsidR="0093386A" w:rsidRPr="00624617">
        <w:rPr>
          <w:rFonts w:cs="Times New Roman"/>
          <w:lang w:val="es-CO"/>
        </w:rPr>
        <w:fldChar w:fldCharType="begin" w:fldLock="1"/>
      </w:r>
      <w:r w:rsidR="0093386A" w:rsidRPr="007D60F7">
        <w:rPr>
          <w:rFonts w:cs="Times New Roman"/>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instrText>
      </w:r>
      <w:r w:rsidR="0093386A" w:rsidRPr="00624617">
        <w:rPr>
          <w:rFonts w:cs="Times New Roman"/>
          <w:lang w:val="es-CO"/>
          <w:rPrChange w:id="264" w:author="Montenegro, Frank David (Alliance Bioversity-CIAT)" w:date="2020-12-09T08:42:00Z">
            <w:rPr>
              <w:rFonts w:cs="Times New Roman"/>
            </w:rPr>
          </w:rPrChange>
        </w:rPr>
        <w:instrText>ion":"(Militino et al., 2020)","previouslyFormattedCitation":"(Militino et al., 2020)"},"properties":{"noteIndex":0},"schema":"https://github.com/citation-style-language/schema/raw/master/csl-citation.json"}</w:instrText>
      </w:r>
      <w:r w:rsidR="0093386A" w:rsidRPr="007D60F7">
        <w:rPr>
          <w:rFonts w:cs="Times New Roman"/>
          <w:lang w:val="es-CO"/>
        </w:rPr>
        <w:fldChar w:fldCharType="separate"/>
      </w:r>
      <w:r w:rsidR="0093386A" w:rsidRPr="00624617">
        <w:rPr>
          <w:rFonts w:cs="Times New Roman"/>
          <w:noProof/>
          <w:lang w:val="es-CO"/>
          <w:rPrChange w:id="265" w:author="Montenegro, Frank David (Alliance Bioversity-CIAT)" w:date="2020-12-09T08:42:00Z">
            <w:rPr>
              <w:rFonts w:cs="Times New Roman"/>
              <w:noProof/>
            </w:rPr>
          </w:rPrChange>
        </w:rPr>
        <w:t>(</w:t>
      </w:r>
      <w:proofErr w:type="spellStart"/>
      <w:r w:rsidR="0093386A" w:rsidRPr="00624617">
        <w:rPr>
          <w:rFonts w:cs="Times New Roman"/>
          <w:noProof/>
          <w:lang w:val="es-CO"/>
          <w:rPrChange w:id="266" w:author="Montenegro, Frank David (Alliance Bioversity-CIAT)" w:date="2020-12-09T08:42:00Z">
            <w:rPr>
              <w:rFonts w:cs="Times New Roman"/>
              <w:noProof/>
            </w:rPr>
          </w:rPrChange>
        </w:rPr>
        <w:t>Militino</w:t>
      </w:r>
      <w:proofErr w:type="spellEnd"/>
      <w:r w:rsidR="0093386A" w:rsidRPr="00624617">
        <w:rPr>
          <w:rFonts w:cs="Times New Roman"/>
          <w:noProof/>
          <w:lang w:val="es-CO"/>
          <w:rPrChange w:id="267" w:author="Montenegro, Frank David (Alliance Bioversity-CIAT)" w:date="2020-12-09T08:42:00Z">
            <w:rPr>
              <w:rFonts w:cs="Times New Roman"/>
              <w:noProof/>
            </w:rPr>
          </w:rPrChange>
        </w:rPr>
        <w:t xml:space="preserve"> et al., 2020)</w:t>
      </w:r>
      <w:r w:rsidR="0093386A" w:rsidRPr="00624617">
        <w:rPr>
          <w:rFonts w:cs="Times New Roman"/>
          <w:lang w:val="es-CO"/>
        </w:rPr>
        <w:fldChar w:fldCharType="end"/>
      </w:r>
      <w:r w:rsidR="00AF3E38" w:rsidRPr="00624617">
        <w:rPr>
          <w:rFonts w:cs="Times New Roman"/>
          <w:lang w:val="es-CO"/>
        </w:rPr>
        <w:t>.</w:t>
      </w:r>
    </w:p>
    <w:p w14:paraId="147C3128" w14:textId="77777777" w:rsidR="00685871" w:rsidRPr="00624617" w:rsidRDefault="00685871" w:rsidP="00685871">
      <w:pPr>
        <w:pStyle w:val="Heading1"/>
        <w:numPr>
          <w:ilvl w:val="0"/>
          <w:numId w:val="6"/>
        </w:numPr>
        <w:rPr>
          <w:b/>
          <w:lang w:val="es-CO"/>
        </w:rPr>
      </w:pPr>
      <w:bookmarkStart w:id="268" w:name="_Toc56185782"/>
      <w:r w:rsidRPr="00624617">
        <w:rPr>
          <w:b/>
          <w:lang w:val="es-CO"/>
        </w:rPr>
        <w:t>Resultados</w:t>
      </w:r>
      <w:bookmarkEnd w:id="268"/>
    </w:p>
    <w:p w14:paraId="7B767929" w14:textId="77777777" w:rsidR="00960CF4" w:rsidRPr="00624617" w:rsidRDefault="00960CF4" w:rsidP="00960CF4">
      <w:pPr>
        <w:pStyle w:val="Heading2"/>
        <w:numPr>
          <w:ilvl w:val="1"/>
          <w:numId w:val="6"/>
        </w:numPr>
        <w:rPr>
          <w:lang w:val="es-CO"/>
        </w:rPr>
      </w:pPr>
      <w:bookmarkStart w:id="269" w:name="_Toc56185783"/>
      <w:r w:rsidRPr="00624617">
        <w:rPr>
          <w:lang w:val="es-CO"/>
        </w:rPr>
        <w:t>Datos de tierra</w:t>
      </w:r>
      <w:bookmarkEnd w:id="269"/>
    </w:p>
    <w:p w14:paraId="0B130B7D" w14:textId="77777777" w:rsidR="00F879EC" w:rsidRPr="004A3E87" w:rsidRDefault="00A667CD" w:rsidP="00A667CD">
      <w:pPr>
        <w:jc w:val="both"/>
        <w:rPr>
          <w:lang w:val="es-CO"/>
        </w:rPr>
      </w:pPr>
      <w:r w:rsidRPr="004A3E87">
        <w:rPr>
          <w:lang w:val="es-CO"/>
        </w:rPr>
        <w:t xml:space="preserve">La corrección de los datos geográficos consta de la verificación visual para evitar puntos mal georreferenciados, ósea que estén en sobre carreteras, edificios, árboles o esquinas de los campos. </w:t>
      </w:r>
    </w:p>
    <w:p w14:paraId="74AC7BF8" w14:textId="77777777" w:rsidR="00881788" w:rsidRPr="00624617" w:rsidRDefault="00881788" w:rsidP="00881788">
      <w:pPr>
        <w:keepNext/>
        <w:jc w:val="center"/>
        <w:rPr>
          <w:lang w:val="es-CO"/>
          <w:rPrChange w:id="270" w:author="Montenegro, Frank David (Alliance Bioversity-CIAT)" w:date="2020-12-09T08:42:00Z">
            <w:rPr/>
          </w:rPrChange>
        </w:rPr>
      </w:pPr>
      <w:r w:rsidRPr="00624617">
        <w:rPr>
          <w:noProof/>
          <w:lang w:val="es-CO"/>
          <w:rPrChange w:id="271" w:author="Montenegro, Frank David (Alliance Bioversity-CIAT)" w:date="2020-12-09T08:42:00Z">
            <w:rPr>
              <w:noProof/>
            </w:rPr>
          </w:rPrChange>
        </w:rPr>
        <w:drawing>
          <wp:inline distT="0" distB="0" distL="0" distR="0" wp14:anchorId="0522725B" wp14:editId="1589D36B">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9840"/>
                    </a:xfrm>
                    <a:prstGeom prst="rect">
                      <a:avLst/>
                    </a:prstGeom>
                  </pic:spPr>
                </pic:pic>
              </a:graphicData>
            </a:graphic>
          </wp:inline>
        </w:drawing>
      </w:r>
    </w:p>
    <w:p w14:paraId="181CD6D4" w14:textId="1418AB7E" w:rsidR="00941011" w:rsidRPr="00624617" w:rsidRDefault="00881788" w:rsidP="00881788">
      <w:pPr>
        <w:pStyle w:val="Caption"/>
        <w:jc w:val="center"/>
        <w:rPr>
          <w:lang w:val="es-CO"/>
        </w:rPr>
      </w:pPr>
      <w:bookmarkStart w:id="272" w:name="_Toc56185838"/>
      <w:r w:rsidRPr="00624617">
        <w:rPr>
          <w:lang w:val="es-CO"/>
        </w:rPr>
        <w:t xml:space="preserve">Fig. </w:t>
      </w:r>
      <w:r w:rsidRPr="00624617">
        <w:rPr>
          <w:lang w:val="es-CO"/>
        </w:rPr>
        <w:fldChar w:fldCharType="begin"/>
      </w:r>
      <w:r w:rsidRPr="007D60F7">
        <w:rPr>
          <w:lang w:val="es-CO"/>
        </w:rPr>
        <w:instrText xml:space="preserve"> SEQ Fig \* ARABIC </w:instrText>
      </w:r>
      <w:r w:rsidRPr="007D60F7">
        <w:rPr>
          <w:lang w:val="es-CO"/>
        </w:rPr>
        <w:fldChar w:fldCharType="separate"/>
      </w:r>
      <w:ins w:id="273" w:author="Montenegro, Frank David (Alliance Bioversity-CIAT)" w:date="2020-12-09T09:32:00Z">
        <w:r w:rsidR="00E30E83">
          <w:rPr>
            <w:noProof/>
            <w:lang w:val="es-CO"/>
          </w:rPr>
          <w:t>4</w:t>
        </w:r>
      </w:ins>
      <w:del w:id="274" w:author="Montenegro, Frank David (Alliance Bioversity-CIAT)" w:date="2020-12-08T17:03:00Z">
        <w:r w:rsidR="00535BD8" w:rsidRPr="00624617" w:rsidDel="00910997">
          <w:rPr>
            <w:noProof/>
            <w:lang w:val="es-CO"/>
          </w:rPr>
          <w:delText>3</w:delText>
        </w:r>
      </w:del>
      <w:r w:rsidRPr="00624617">
        <w:rPr>
          <w:lang w:val="es-CO"/>
        </w:rPr>
        <w:fldChar w:fldCharType="end"/>
      </w:r>
      <w:r w:rsidRPr="00624617">
        <w:rPr>
          <w:lang w:val="es-CO"/>
        </w:rPr>
        <w:t xml:space="preserve"> Datos corregidos</w:t>
      </w:r>
      <w:bookmarkEnd w:id="272"/>
    </w:p>
    <w:p w14:paraId="256A2EB3" w14:textId="289BAACB"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ins w:id="275" w:author="Palacios Taboada, Ana Claudia" w:date="2020-11-18T10:27:00Z">
        <w:r w:rsidR="00F655F5" w:rsidRPr="00624617">
          <w:rPr>
            <w:rFonts w:cs="Times New Roman"/>
            <w:lang w:val="es-CO"/>
          </w:rPr>
          <w:t xml:space="preserve">, </w:t>
        </w:r>
      </w:ins>
      <w:del w:id="276" w:author="Palacios Taboada, Ana Claudia" w:date="2020-11-18T10:27:00Z">
        <w:r w:rsidR="006E1771" w:rsidRPr="004A3E87" w:rsidDel="00F655F5">
          <w:rPr>
            <w:rFonts w:cs="Times New Roman"/>
            <w:lang w:val="es-CO"/>
          </w:rPr>
          <w:delText xml:space="preserve"> </w:delText>
        </w:r>
      </w:del>
      <w:ins w:id="277" w:author="Palacios Taboada, Ana Claudia" w:date="2020-11-18T10:27:00Z">
        <w:r w:rsidR="00F655F5" w:rsidRPr="004A3E87">
          <w:rPr>
            <w:rFonts w:cs="Times New Roman"/>
            <w:lang w:val="es-CO"/>
          </w:rPr>
          <w:t xml:space="preserve">que </w:t>
        </w:r>
      </w:ins>
      <w:r w:rsidR="00FA4C42" w:rsidRPr="004A3E87">
        <w:rPr>
          <w:rFonts w:cs="Times New Roman"/>
          <w:lang w:val="es-CO"/>
        </w:rPr>
        <w:t>correspond</w:t>
      </w:r>
      <w:ins w:id="278" w:author="Palacios Taboada, Ana Claudia" w:date="2020-11-18T10:27:00Z">
        <w:r w:rsidR="00F655F5" w:rsidRPr="004A3E87">
          <w:rPr>
            <w:rFonts w:cs="Times New Roman"/>
            <w:lang w:val="es-CO"/>
          </w:rPr>
          <w:t>en</w:t>
        </w:r>
      </w:ins>
      <w:del w:id="279" w:author="Palacios Taboada, Ana Claudia" w:date="2020-11-18T10:27:00Z">
        <w:r w:rsidR="00FA4C42" w:rsidRPr="004A3E87" w:rsidDel="00F655F5">
          <w:rPr>
            <w:rFonts w:cs="Times New Roman"/>
            <w:lang w:val="es-CO"/>
          </w:rPr>
          <w:delText>ían</w:delText>
        </w:r>
      </w:del>
      <w:r w:rsidR="006E1771" w:rsidRPr="004A3E87">
        <w:rPr>
          <w:rFonts w:cs="Times New Roman"/>
          <w:lang w:val="es-CO"/>
        </w:rPr>
        <w:t xml:space="preserve"> al 22.99%</w:t>
      </w:r>
      <w:ins w:id="280" w:author="Palacios Taboada, Ana Claudia" w:date="2020-11-18T10:27:00Z">
        <w:r w:rsidR="00F655F5" w:rsidRPr="004A3E87">
          <w:rPr>
            <w:rFonts w:cs="Times New Roman"/>
            <w:lang w:val="es-CO"/>
          </w:rPr>
          <w:t xml:space="preserve"> del total,</w:t>
        </w:r>
      </w:ins>
      <w:r w:rsidR="006E1771" w:rsidRPr="004A3E87">
        <w:rPr>
          <w:rFonts w:cs="Times New Roman"/>
          <w:lang w:val="es-CO"/>
        </w:rPr>
        <w:t xml:space="preserve"> están </w:t>
      </w:r>
      <w:ins w:id="281" w:author="Montenegro, Frank David (Alliance Bioversity-CIAT)" w:date="2020-12-08T13:54:00Z">
        <w:r w:rsidR="00C47459" w:rsidRPr="004A3E87">
          <w:rPr>
            <w:rFonts w:cs="Times New Roman"/>
            <w:lang w:val="es-CO"/>
          </w:rPr>
          <w:t xml:space="preserve">no tuvieron ningún tipo de modificación entonces están </w:t>
        </w:r>
      </w:ins>
      <w:r w:rsidR="006E1771" w:rsidRPr="004A3E87">
        <w:rPr>
          <w:rFonts w:cs="Times New Roman"/>
          <w:lang w:val="es-CO"/>
        </w:rPr>
        <w:t xml:space="preserve">en </w:t>
      </w:r>
      <w:commentRangeStart w:id="282"/>
      <w:commentRangeStart w:id="283"/>
      <w:r w:rsidR="006E1771" w:rsidRPr="004A3E87">
        <w:rPr>
          <w:rFonts w:cs="Times New Roman"/>
          <w:lang w:val="es-CO"/>
        </w:rPr>
        <w:t>óptimas condiciones</w:t>
      </w:r>
      <w:commentRangeEnd w:id="282"/>
      <w:r w:rsidR="00F655F5" w:rsidRPr="00624617">
        <w:rPr>
          <w:rStyle w:val="CommentReference"/>
          <w:lang w:val="es-CO"/>
          <w:rPrChange w:id="284" w:author="Montenegro, Frank David (Alliance Bioversity-CIAT)" w:date="2020-12-09T08:42:00Z">
            <w:rPr>
              <w:rStyle w:val="CommentReference"/>
            </w:rPr>
          </w:rPrChange>
        </w:rPr>
        <w:commentReference w:id="282"/>
      </w:r>
      <w:commentRangeEnd w:id="283"/>
      <w:r w:rsidR="004A3E87">
        <w:rPr>
          <w:rStyle w:val="CommentReference"/>
        </w:rPr>
        <w:commentReference w:id="283"/>
      </w:r>
      <w:del w:id="285" w:author="Palacios Taboada, Ana Claudia" w:date="2020-11-18T10:27:00Z">
        <w:r w:rsidR="006E1771" w:rsidRPr="00624617" w:rsidDel="00F655F5">
          <w:rPr>
            <w:rFonts w:cs="Times New Roman"/>
            <w:lang w:val="es-CO"/>
          </w:rPr>
          <w:delText>,</w:delText>
        </w:r>
      </w:del>
      <w:ins w:id="286" w:author="Palacios Taboada, Ana Claudia" w:date="2020-11-18T10:27:00Z">
        <w:r w:rsidR="00F655F5" w:rsidRPr="00624617">
          <w:rPr>
            <w:rFonts w:cs="Times New Roman"/>
            <w:lang w:val="es-CO"/>
          </w:rPr>
          <w:t>;</w:t>
        </w:r>
      </w:ins>
      <w:r w:rsidR="006E1771" w:rsidRPr="00624617">
        <w:rPr>
          <w:rFonts w:cs="Times New Roman"/>
          <w:lang w:val="es-CO"/>
        </w:rPr>
        <w:t xml:space="preserve"> 174 puntos se corrigieron manualmente por estar ubicados sobre vías, casas o arboles aledaños a la parcela de </w:t>
      </w:r>
      <w:r w:rsidR="006E1771" w:rsidRPr="00624617">
        <w:rPr>
          <w:rFonts w:cs="Times New Roman"/>
          <w:lang w:val="es-CO"/>
        </w:rPr>
        <w:lastRenderedPageBreak/>
        <w:t>cultivo con un porcentaje del 40%</w:t>
      </w:r>
      <w:r w:rsidR="00C47459" w:rsidRPr="00624617">
        <w:rPr>
          <w:rFonts w:cs="Times New Roman"/>
          <w:lang w:val="es-CO"/>
        </w:rPr>
        <w:t xml:space="preserve"> del total</w:t>
      </w:r>
      <w:r w:rsidR="006E1771" w:rsidRPr="00624617">
        <w:rPr>
          <w:rFonts w:cs="Times New Roman"/>
          <w:lang w:val="es-CO"/>
        </w:rPr>
        <w:t xml:space="preserve">. </w:t>
      </w:r>
      <w:commentRangeStart w:id="287"/>
      <w:r w:rsidR="006E1771" w:rsidRPr="00624617">
        <w:rPr>
          <w:rFonts w:cs="Times New Roman"/>
          <w:lang w:val="es-CO"/>
        </w:rPr>
        <w:t xml:space="preserve">También se realizó un buffer a 70 metros, se detectó que el 22.75% o 99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de influencia</w:t>
      </w:r>
      <w:commentRangeEnd w:id="287"/>
      <w:r w:rsidR="00367554" w:rsidRPr="00624617">
        <w:rPr>
          <w:rStyle w:val="CommentReference"/>
          <w:lang w:val="es-CO"/>
          <w:rPrChange w:id="288" w:author="Montenegro, Frank David (Alliance Bioversity-CIAT)" w:date="2020-12-09T08:42:00Z">
            <w:rPr>
              <w:rStyle w:val="CommentReference"/>
            </w:rPr>
          </w:rPrChange>
        </w:rPr>
        <w:commentReference w:id="287"/>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del total de datos con parcelas de áre</w:t>
      </w:r>
      <w:r w:rsidR="006E1771" w:rsidRPr="004A3E87">
        <w:rPr>
          <w:rFonts w:cs="Times New Roman"/>
          <w:lang w:val="es-CO"/>
        </w:rPr>
        <w:t xml:space="preserve">as inferiores a una hectárea que no permiten hacer una buena extracción de características,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 (tabla 3).</w:t>
      </w:r>
    </w:p>
    <w:p w14:paraId="758E5EE4" w14:textId="77777777" w:rsidR="006E1771" w:rsidRPr="00624617" w:rsidRDefault="006E1771" w:rsidP="006E1771">
      <w:pPr>
        <w:pStyle w:val="Caption"/>
        <w:keepNext/>
        <w:rPr>
          <w:rFonts w:cs="Times New Roman"/>
          <w:lang w:val="es-CO"/>
        </w:rPr>
      </w:pPr>
      <w:bookmarkStart w:id="289" w:name="_Toc53481503"/>
      <w:bookmarkStart w:id="290"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7D60F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289"/>
      <w:bookmarkEnd w:id="290"/>
    </w:p>
    <w:tbl>
      <w:tblPr>
        <w:tblStyle w:val="GridTable6Colorful"/>
        <w:tblW w:w="8774" w:type="dxa"/>
        <w:jc w:val="center"/>
        <w:tblLook w:val="04A0" w:firstRow="1" w:lastRow="0" w:firstColumn="1" w:lastColumn="0" w:noHBand="0" w:noVBand="1"/>
      </w:tblPr>
      <w:tblGrid>
        <w:gridCol w:w="2518"/>
        <w:gridCol w:w="1176"/>
        <w:gridCol w:w="3314"/>
        <w:gridCol w:w="1766"/>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291"/>
            <w:commentRangeStart w:id="292"/>
            <w:commentRangeStart w:id="293"/>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291"/>
            <w:r w:rsidRPr="00624617">
              <w:rPr>
                <w:rStyle w:val="CommentReference"/>
                <w:b w:val="0"/>
                <w:bCs w:val="0"/>
                <w:color w:val="auto"/>
                <w:lang w:val="es-CO"/>
                <w:rPrChange w:id="294" w:author="Montenegro, Frank David (Alliance Bioversity-CIAT)" w:date="2020-12-09T08:42:00Z">
                  <w:rPr>
                    <w:rStyle w:val="CommentReference"/>
                    <w:b w:val="0"/>
                    <w:bCs w:val="0"/>
                    <w:color w:val="auto"/>
                  </w:rPr>
                </w:rPrChange>
              </w:rPr>
              <w:commentReference w:id="291"/>
            </w:r>
            <w:r w:rsidRPr="00624617">
              <w:rPr>
                <w:rStyle w:val="CommentReference"/>
                <w:b w:val="0"/>
                <w:bCs w:val="0"/>
                <w:color w:val="auto"/>
                <w:lang w:val="es-CO"/>
                <w:rPrChange w:id="295" w:author="Montenegro, Frank David (Alliance Bioversity-CIAT)" w:date="2020-12-09T08:42:00Z">
                  <w:rPr>
                    <w:rStyle w:val="CommentReference"/>
                    <w:b w:val="0"/>
                    <w:bCs w:val="0"/>
                    <w:color w:val="auto"/>
                  </w:rPr>
                </w:rPrChange>
              </w:rPr>
              <w:commentReference w:id="292"/>
            </w:r>
            <w:r w:rsidR="000B7535" w:rsidRPr="00624617">
              <w:rPr>
                <w:rStyle w:val="CommentReference"/>
                <w:b w:val="0"/>
                <w:bCs w:val="0"/>
                <w:color w:val="auto"/>
                <w:lang w:val="es-CO"/>
                <w:rPrChange w:id="296" w:author="Montenegro, Frank David (Alliance Bioversity-CIAT)" w:date="2020-12-09T08:42:00Z">
                  <w:rPr>
                    <w:rStyle w:val="CommentReference"/>
                    <w:b w:val="0"/>
                    <w:bCs w:val="0"/>
                    <w:color w:val="auto"/>
                  </w:rPr>
                </w:rPrChange>
              </w:rPr>
              <w:commentReference w:id="293"/>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292"/>
      <w:commentRangeEnd w:id="293"/>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influencia</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77777777" w:rsidR="00B5222B" w:rsidRPr="00624617" w:rsidRDefault="00B5222B" w:rsidP="00A7106F">
            <w:pPr>
              <w:jc w:val="center"/>
              <w:rPr>
                <w:rFonts w:eastAsia="Times New Roman" w:cs="Times New Roman"/>
                <w:color w:val="000000"/>
                <w:lang w:val="es-CO"/>
              </w:rPr>
            </w:pPr>
            <w:commentRangeStart w:id="297"/>
            <w:commentRangeStart w:id="298"/>
            <w:r w:rsidRPr="00624617">
              <w:rPr>
                <w:rFonts w:eastAsia="Times New Roman" w:cs="Times New Roman"/>
                <w:color w:val="000000"/>
                <w:lang w:val="es-CO"/>
              </w:rPr>
              <w:t>área inferiores</w:t>
            </w:r>
            <w:commentRangeEnd w:id="297"/>
            <w:r w:rsidRPr="00624617">
              <w:rPr>
                <w:rStyle w:val="CommentReference"/>
                <w:b w:val="0"/>
                <w:bCs w:val="0"/>
                <w:color w:val="auto"/>
                <w:lang w:val="es-CO"/>
                <w:rPrChange w:id="299" w:author="Montenegro, Frank David (Alliance Bioversity-CIAT)" w:date="2020-12-09T08:42:00Z">
                  <w:rPr>
                    <w:rStyle w:val="CommentReference"/>
                    <w:b w:val="0"/>
                    <w:bCs w:val="0"/>
                    <w:color w:val="auto"/>
                  </w:rPr>
                </w:rPrChange>
              </w:rPr>
              <w:commentReference w:id="297"/>
            </w:r>
            <w:commentRangeEnd w:id="298"/>
            <w:r w:rsidRPr="00624617">
              <w:rPr>
                <w:rStyle w:val="CommentReference"/>
                <w:b w:val="0"/>
                <w:bCs w:val="0"/>
                <w:color w:val="auto"/>
                <w:lang w:val="es-CO"/>
                <w:rPrChange w:id="300" w:author="Montenegro, Frank David (Alliance Bioversity-CIAT)" w:date="2020-12-09T08:42:00Z">
                  <w:rPr>
                    <w:rStyle w:val="CommentReference"/>
                    <w:b w:val="0"/>
                    <w:bCs w:val="0"/>
                    <w:color w:val="auto"/>
                  </w:rPr>
                </w:rPrChange>
              </w:rPr>
              <w:commentReference w:id="298"/>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2578801F" w14:textId="77777777" w:rsidR="006E1771" w:rsidRPr="00624617" w:rsidRDefault="006E1771" w:rsidP="00881788">
      <w:pPr>
        <w:rPr>
          <w:lang w:val="es-CO"/>
        </w:rPr>
      </w:pPr>
    </w:p>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301" w:name="_Toc56185857"/>
      <w:commentRangeStart w:id="302"/>
      <w:commentRangeStart w:id="303"/>
      <w:r w:rsidRPr="00624617">
        <w:rPr>
          <w:lang w:val="es-CO"/>
        </w:rPr>
        <w:t xml:space="preserve">Tabla </w:t>
      </w:r>
      <w:r w:rsidRPr="00624617">
        <w:rPr>
          <w:lang w:val="es-CO"/>
        </w:rPr>
        <w:fldChar w:fldCharType="begin"/>
      </w:r>
      <w:r w:rsidRPr="007D60F7">
        <w:rPr>
          <w:lang w:val="es-CO"/>
        </w:rPr>
        <w:instrText xml:space="preserve"> SEQ Table \* ARABIC </w:instrText>
      </w:r>
      <w:r w:rsidRPr="007D60F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301"/>
      <w:commentRangeEnd w:id="302"/>
      <w:commentRangeEnd w:id="303"/>
      <w:r w:rsidR="000B7738" w:rsidRPr="00624617">
        <w:rPr>
          <w:lang w:val="es-CO"/>
        </w:rPr>
        <w:t xml:space="preserve"> final</w:t>
      </w:r>
      <w:r w:rsidR="00367554" w:rsidRPr="00624617">
        <w:rPr>
          <w:rStyle w:val="CommentReference"/>
          <w:i w:val="0"/>
          <w:iCs w:val="0"/>
          <w:color w:val="auto"/>
          <w:lang w:val="es-CO"/>
          <w:rPrChange w:id="304" w:author="Montenegro, Frank David (Alliance Bioversity-CIAT)" w:date="2020-12-09T08:42:00Z">
            <w:rPr>
              <w:rStyle w:val="CommentReference"/>
              <w:i w:val="0"/>
              <w:iCs w:val="0"/>
              <w:color w:val="auto"/>
            </w:rPr>
          </w:rPrChange>
        </w:rPr>
        <w:commentReference w:id="302"/>
      </w:r>
      <w:r w:rsidR="000B7738" w:rsidRPr="00624617">
        <w:rPr>
          <w:rStyle w:val="CommentReference"/>
          <w:i w:val="0"/>
          <w:iCs w:val="0"/>
          <w:color w:val="auto"/>
          <w:lang w:val="es-CO"/>
          <w:rPrChange w:id="305" w:author="Montenegro, Frank David (Alliance Bioversity-CIAT)" w:date="2020-12-09T08:42:00Z">
            <w:rPr>
              <w:rStyle w:val="CommentReference"/>
              <w:i w:val="0"/>
              <w:iCs w:val="0"/>
              <w:color w:val="auto"/>
            </w:rPr>
          </w:rPrChange>
        </w:rPr>
        <w:commentReference w:id="303"/>
      </w:r>
    </w:p>
    <w:tbl>
      <w:tblPr>
        <w:tblStyle w:val="GridTable6Colorful"/>
        <w:tblW w:w="6423" w:type="dxa"/>
        <w:jc w:val="center"/>
        <w:tblLook w:val="04A0" w:firstRow="1" w:lastRow="0" w:firstColumn="1" w:lastColumn="0" w:noHBand="0" w:noVBand="1"/>
      </w:tblPr>
      <w:tblGrid>
        <w:gridCol w:w="1163"/>
        <w:gridCol w:w="1264"/>
        <w:gridCol w:w="2771"/>
        <w:gridCol w:w="1225"/>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624617" w:rsidRDefault="00381AD0" w:rsidP="006E1771">
            <w:pPr>
              <w:jc w:val="center"/>
              <w:rPr>
                <w:rFonts w:eastAsia="Times New Roman" w:cs="Times New Roman"/>
                <w:color w:val="000000"/>
                <w:szCs w:val="24"/>
                <w:lang w:val="es-CO"/>
                <w:rPrChange w:id="306" w:author="Montenegro, Frank David (Alliance Bioversity-CIAT)" w:date="2020-12-09T08:42:00Z">
                  <w:rPr>
                    <w:rFonts w:eastAsia="Times New Roman" w:cs="Times New Roman"/>
                    <w:color w:val="000000"/>
                    <w:szCs w:val="24"/>
                  </w:rPr>
                </w:rPrChange>
              </w:rPr>
            </w:pPr>
            <w:commentRangeStart w:id="307"/>
            <w:commentRangeStart w:id="308"/>
            <w:r w:rsidRPr="00624617">
              <w:rPr>
                <w:rFonts w:eastAsia="Times New Roman" w:cs="Times New Roman"/>
                <w:color w:val="000000"/>
                <w:szCs w:val="24"/>
                <w:lang w:val="es-CO"/>
                <w:rPrChange w:id="309" w:author="Montenegro, Frank David (Alliance Bioversity-CIAT)" w:date="2020-12-09T08:42:00Z">
                  <w:rPr>
                    <w:rFonts w:eastAsia="Times New Roman" w:cs="Times New Roman"/>
                    <w:color w:val="000000"/>
                    <w:szCs w:val="24"/>
                  </w:rPr>
                </w:rPrChange>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307"/>
            <w:r w:rsidRPr="00624617">
              <w:rPr>
                <w:rStyle w:val="CommentReference"/>
                <w:b w:val="0"/>
                <w:bCs w:val="0"/>
                <w:color w:val="auto"/>
                <w:lang w:val="es-CO"/>
                <w:rPrChange w:id="310" w:author="Montenegro, Frank David (Alliance Bioversity-CIAT)" w:date="2020-12-09T08:42:00Z">
                  <w:rPr>
                    <w:rStyle w:val="CommentReference"/>
                    <w:b w:val="0"/>
                    <w:bCs w:val="0"/>
                    <w:color w:val="auto"/>
                  </w:rPr>
                </w:rPrChange>
              </w:rPr>
              <w:commentReference w:id="307"/>
            </w:r>
            <w:r w:rsidR="000B7738" w:rsidRPr="00624617">
              <w:rPr>
                <w:rStyle w:val="CommentReference"/>
                <w:b w:val="0"/>
                <w:bCs w:val="0"/>
                <w:color w:val="auto"/>
                <w:lang w:val="es-CO"/>
                <w:rPrChange w:id="311" w:author="Montenegro, Frank David (Alliance Bioversity-CIAT)" w:date="2020-12-09T08:42:00Z">
                  <w:rPr>
                    <w:rStyle w:val="CommentReference"/>
                    <w:b w:val="0"/>
                    <w:bCs w:val="0"/>
                    <w:color w:val="auto"/>
                  </w:rPr>
                </w:rPrChange>
              </w:rPr>
              <w:commentReference w:id="308"/>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308"/>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624617" w:rsidRDefault="00381AD0" w:rsidP="006E1771">
            <w:pPr>
              <w:jc w:val="center"/>
              <w:rPr>
                <w:rFonts w:eastAsia="Times New Roman" w:cs="Times New Roman"/>
                <w:color w:val="000000"/>
                <w:szCs w:val="24"/>
                <w:lang w:val="es-CO"/>
                <w:rPrChange w:id="312"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13" w:author="Montenegro, Frank David (Alliance Bioversity-CIAT)" w:date="2020-12-09T08:42:00Z">
                  <w:rPr>
                    <w:rFonts w:eastAsia="Times New Roman" w:cs="Times New Roman"/>
                    <w:color w:val="000000"/>
                    <w:szCs w:val="24"/>
                  </w:rPr>
                </w:rPrChange>
              </w:rPr>
              <w:t>0</w:t>
            </w:r>
          </w:p>
        </w:tc>
        <w:tc>
          <w:tcPr>
            <w:tcW w:w="1264" w:type="dxa"/>
            <w:noWrap/>
            <w:hideMark/>
          </w:tcPr>
          <w:p w14:paraId="71F864D7" w14:textId="77777777" w:rsidR="00381AD0" w:rsidRPr="00624617"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Change w:id="314"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15" w:author="Montenegro, Frank David (Alliance Bioversity-CIAT)" w:date="2020-12-09T08:42:00Z">
                  <w:rPr>
                    <w:rFonts w:eastAsia="Times New Roman" w:cs="Times New Roman"/>
                    <w:color w:val="000000"/>
                    <w:szCs w:val="24"/>
                  </w:rPr>
                </w:rPrChange>
              </w:rPr>
              <w:t>248</w:t>
            </w:r>
          </w:p>
        </w:tc>
        <w:tc>
          <w:tcPr>
            <w:tcW w:w="1998" w:type="dxa"/>
            <w:noWrap/>
            <w:hideMark/>
          </w:tcPr>
          <w:p w14:paraId="6141863D" w14:textId="77777777" w:rsidR="00381AD0" w:rsidRPr="00624617"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Change w:id="316"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17" w:author="Montenegro, Frank David (Alliance Bioversity-CIAT)" w:date="2020-12-09T08:42:00Z">
                  <w:rPr>
                    <w:rFonts w:eastAsia="Times New Roman" w:cs="Times New Roman"/>
                    <w:color w:val="000000"/>
                    <w:szCs w:val="24"/>
                  </w:rPr>
                </w:rPrChange>
              </w:rPr>
              <w:t>65.78</w:t>
            </w:r>
          </w:p>
        </w:tc>
        <w:tc>
          <w:tcPr>
            <w:tcW w:w="1998" w:type="dxa"/>
          </w:tcPr>
          <w:p w14:paraId="44C64466" w14:textId="565198DA" w:rsidR="00381AD0" w:rsidRPr="00624617"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Change w:id="318"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19" w:author="Montenegro, Frank David (Alliance Bioversity-CIAT)" w:date="2020-12-09T08:42:00Z">
                  <w:rPr>
                    <w:rFonts w:eastAsia="Times New Roman" w:cs="Times New Roman"/>
                    <w:color w:val="000000"/>
                    <w:szCs w:val="24"/>
                  </w:rPr>
                </w:rPrChange>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624617" w:rsidRDefault="00381AD0" w:rsidP="006E1771">
            <w:pPr>
              <w:jc w:val="center"/>
              <w:rPr>
                <w:rFonts w:eastAsia="Times New Roman" w:cs="Times New Roman"/>
                <w:color w:val="000000"/>
                <w:szCs w:val="24"/>
                <w:lang w:val="es-CO"/>
                <w:rPrChange w:id="320"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21" w:author="Montenegro, Frank David (Alliance Bioversity-CIAT)" w:date="2020-12-09T08:42:00Z">
                  <w:rPr>
                    <w:rFonts w:eastAsia="Times New Roman" w:cs="Times New Roman"/>
                    <w:color w:val="000000"/>
                    <w:szCs w:val="24"/>
                  </w:rPr>
                </w:rPrChange>
              </w:rPr>
              <w:t>1</w:t>
            </w:r>
          </w:p>
        </w:tc>
        <w:tc>
          <w:tcPr>
            <w:tcW w:w="1264" w:type="dxa"/>
            <w:noWrap/>
            <w:hideMark/>
          </w:tcPr>
          <w:p w14:paraId="1C972481" w14:textId="77777777" w:rsidR="00381AD0" w:rsidRPr="00624617"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Change w:id="322"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23" w:author="Montenegro, Frank David (Alliance Bioversity-CIAT)" w:date="2020-12-09T08:42:00Z">
                  <w:rPr>
                    <w:rFonts w:eastAsia="Times New Roman" w:cs="Times New Roman"/>
                    <w:color w:val="000000"/>
                    <w:szCs w:val="24"/>
                  </w:rPr>
                </w:rPrChange>
              </w:rPr>
              <w:t>129</w:t>
            </w:r>
          </w:p>
        </w:tc>
        <w:tc>
          <w:tcPr>
            <w:tcW w:w="1998" w:type="dxa"/>
            <w:noWrap/>
            <w:hideMark/>
          </w:tcPr>
          <w:p w14:paraId="6D601FC9" w14:textId="77777777" w:rsidR="00381AD0" w:rsidRPr="00624617"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Change w:id="324"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25" w:author="Montenegro, Frank David (Alliance Bioversity-CIAT)" w:date="2020-12-09T08:42:00Z">
                  <w:rPr>
                    <w:rFonts w:eastAsia="Times New Roman" w:cs="Times New Roman"/>
                    <w:color w:val="000000"/>
                    <w:szCs w:val="24"/>
                  </w:rPr>
                </w:rPrChange>
              </w:rPr>
              <w:t>34.21</w:t>
            </w:r>
          </w:p>
        </w:tc>
        <w:tc>
          <w:tcPr>
            <w:tcW w:w="1998" w:type="dxa"/>
          </w:tcPr>
          <w:p w14:paraId="3EBD1092" w14:textId="248A2F67" w:rsidR="00381AD0" w:rsidRPr="00624617"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Change w:id="326" w:author="Montenegro, Frank David (Alliance Bioversity-CIAT)" w:date="2020-12-09T08:42:00Z">
                  <w:rPr>
                    <w:rFonts w:eastAsia="Times New Roman" w:cs="Times New Roman"/>
                    <w:color w:val="000000"/>
                    <w:szCs w:val="24"/>
                  </w:rPr>
                </w:rPrChange>
              </w:rPr>
            </w:pPr>
            <w:r w:rsidRPr="00624617">
              <w:rPr>
                <w:rFonts w:eastAsia="Times New Roman" w:cs="Times New Roman"/>
                <w:color w:val="000000"/>
                <w:szCs w:val="24"/>
                <w:lang w:val="es-CO"/>
                <w:rPrChange w:id="327" w:author="Montenegro, Frank David (Alliance Bioversity-CIAT)" w:date="2020-12-09T08:42:00Z">
                  <w:rPr>
                    <w:rFonts w:eastAsia="Times New Roman" w:cs="Times New Roman"/>
                    <w:color w:val="000000"/>
                    <w:szCs w:val="24"/>
                  </w:rPr>
                </w:rPrChange>
              </w:rPr>
              <w:t>377</w:t>
            </w:r>
          </w:p>
        </w:tc>
      </w:tr>
    </w:tbl>
    <w:p w14:paraId="53C70F27" w14:textId="77777777" w:rsidR="006E1771" w:rsidRPr="00624617" w:rsidRDefault="006E1771" w:rsidP="00881788">
      <w:pPr>
        <w:rPr>
          <w:lang w:val="es-CO"/>
        </w:rPr>
      </w:pPr>
    </w:p>
    <w:p w14:paraId="169D2AA1" w14:textId="77777777" w:rsidR="00960CF4" w:rsidRPr="00624617" w:rsidRDefault="00960CF4" w:rsidP="00960CF4">
      <w:pPr>
        <w:pStyle w:val="Heading2"/>
        <w:numPr>
          <w:ilvl w:val="1"/>
          <w:numId w:val="6"/>
        </w:numPr>
        <w:rPr>
          <w:lang w:val="es-CO"/>
        </w:rPr>
      </w:pPr>
      <w:bookmarkStart w:id="328" w:name="_Toc56185784"/>
      <w:r w:rsidRPr="00624617">
        <w:rPr>
          <w:lang w:val="es-CO"/>
        </w:rPr>
        <w:t>Imágenes Landsat</w:t>
      </w:r>
      <w:bookmarkEnd w:id="328"/>
    </w:p>
    <w:p w14:paraId="267925B3" w14:textId="589930BB" w:rsidR="00FD6038" w:rsidRPr="00624617" w:rsidRDefault="00FD6038" w:rsidP="00FD6038">
      <w:pPr>
        <w:rPr>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329"/>
      <w:r w:rsidR="00413999" w:rsidRPr="004A3E87">
        <w:rPr>
          <w:lang w:val="es-CO"/>
        </w:rPr>
        <w:t xml:space="preserve">de </w:t>
      </w:r>
      <w:del w:id="330" w:author="Montenegro, Frank David (Alliance Bioversity-CIAT)" w:date="2020-12-08T15:02:00Z">
        <w:r w:rsidR="00413999" w:rsidRPr="004A3E87" w:rsidDel="000B7738">
          <w:rPr>
            <w:lang w:val="es-CO"/>
          </w:rPr>
          <w:delText xml:space="preserve">530 </w:delText>
        </w:r>
      </w:del>
      <w:ins w:id="331" w:author="Montenegro, Frank David (Alliance Bioversity-CIAT)" w:date="2020-12-09T08:57:00Z">
        <w:r w:rsidR="004A3E87" w:rsidRPr="00624617">
          <w:rPr>
            <w:rFonts w:cs="Times New Roman"/>
            <w:lang w:val="es-CO"/>
          </w:rPr>
          <w:t>882 imágenes Landsat de todos los satélites Landsat (</w:t>
        </w:r>
        <w:r w:rsidR="004A3E87">
          <w:rPr>
            <w:rFonts w:cs="Times New Roman"/>
            <w:lang w:val="es-CO"/>
          </w:rPr>
          <w:t xml:space="preserve">7/8) </w:t>
        </w:r>
      </w:ins>
      <w:del w:id="332" w:author="Montenegro, Frank David (Alliance Bioversity-CIAT)" w:date="2020-12-09T08:58:00Z">
        <w:r w:rsidR="00413999" w:rsidRPr="004A3E87" w:rsidDel="004A3E87">
          <w:rPr>
            <w:lang w:val="es-CO"/>
          </w:rPr>
          <w:delText xml:space="preserve">imágenes </w:delText>
        </w:r>
      </w:del>
      <w:r w:rsidR="00413999" w:rsidRPr="004A3E87">
        <w:rPr>
          <w:lang w:val="es-CO"/>
        </w:rPr>
        <w:t xml:space="preserve">para los 9 </w:t>
      </w:r>
      <w:r w:rsidR="008810E9" w:rsidRPr="004A3E87">
        <w:rPr>
          <w:lang w:val="es-CO"/>
        </w:rPr>
        <w:t>años</w:t>
      </w:r>
      <w:commentRangeEnd w:id="329"/>
      <w:r w:rsidR="00D378CE" w:rsidRPr="00624617">
        <w:rPr>
          <w:rStyle w:val="CommentReference"/>
          <w:lang w:val="es-CO"/>
          <w:rPrChange w:id="333" w:author="Montenegro, Frank David (Alliance Bioversity-CIAT)" w:date="2020-12-09T08:42:00Z">
            <w:rPr>
              <w:rStyle w:val="CommentReference"/>
            </w:rPr>
          </w:rPrChange>
        </w:rPr>
        <w:commentReference w:id="329"/>
      </w:r>
      <w:r w:rsidR="00413999" w:rsidRPr="00624617">
        <w:rPr>
          <w:lang w:val="es-CO"/>
        </w:rPr>
        <w:t xml:space="preserve">. </w:t>
      </w:r>
      <w:commentRangeStart w:id="334"/>
      <w:commentRangeStart w:id="335"/>
      <w:r w:rsidR="00413999" w:rsidRPr="00624617">
        <w:rPr>
          <w:lang w:val="es-CO"/>
        </w:rPr>
        <w:t xml:space="preserve">Con </w:t>
      </w:r>
      <w:ins w:id="336" w:author="Montenegro, Frank David (Alliance Bioversity-CIAT)" w:date="2020-12-09T08:59:00Z">
        <w:r w:rsidR="004A3E87">
          <w:rPr>
            <w:rFonts w:cs="Times New Roman"/>
            <w:lang w:val="es-CO"/>
          </w:rPr>
          <w:t xml:space="preserve">210 </w:t>
        </w:r>
      </w:ins>
      <w:del w:id="337" w:author="Montenegro, Frank David (Alliance Bioversity-CIAT)" w:date="2020-12-09T08:59:00Z">
        <w:r w:rsidR="00413999" w:rsidRPr="00624617" w:rsidDel="004A3E87">
          <w:rPr>
            <w:lang w:val="es-CO"/>
          </w:rPr>
          <w:delText xml:space="preserve">116 </w:delText>
        </w:r>
      </w:del>
      <w:r w:rsidR="00413999" w:rsidRPr="00624617">
        <w:rPr>
          <w:lang w:val="es-CO"/>
        </w:rPr>
        <w:t xml:space="preserve">imágenes Landsat 7 ETM+ y </w:t>
      </w:r>
      <w:del w:id="338" w:author="Montenegro, Frank David (Alliance Bioversity-CIAT)" w:date="2020-12-09T09:00:00Z">
        <w:r w:rsidR="00413999" w:rsidRPr="00624617" w:rsidDel="004A3E87">
          <w:rPr>
            <w:lang w:val="es-CO"/>
          </w:rPr>
          <w:delText xml:space="preserve">414 </w:delText>
        </w:r>
      </w:del>
      <w:ins w:id="339" w:author="Montenegro, Frank David (Alliance Bioversity-CIAT)" w:date="2020-12-09T09:00:00Z">
        <w:r w:rsidR="004A3E87">
          <w:rPr>
            <w:lang w:val="es-CO"/>
          </w:rPr>
          <w:t>672</w:t>
        </w:r>
        <w:r w:rsidR="004A3E87" w:rsidRPr="00624617">
          <w:rPr>
            <w:lang w:val="es-CO"/>
          </w:rPr>
          <w:t xml:space="preserve"> </w:t>
        </w:r>
      </w:ins>
      <w:r w:rsidR="00413999" w:rsidRPr="00624617">
        <w:rPr>
          <w:lang w:val="es-CO"/>
        </w:rPr>
        <w:t xml:space="preserve">imágenes Landsat 8 OLI (Fig. </w:t>
      </w:r>
      <w:commentRangeStart w:id="340"/>
      <w:del w:id="341" w:author="Montenegro, Frank David (Alliance Bioversity-CIAT)" w:date="2020-12-09T09:00:00Z">
        <w:r w:rsidR="00413999" w:rsidRPr="00624617" w:rsidDel="00960E13">
          <w:rPr>
            <w:lang w:val="es-CO"/>
          </w:rPr>
          <w:delText>4</w:delText>
        </w:r>
        <w:commentRangeEnd w:id="340"/>
        <w:r w:rsidR="00367554" w:rsidRPr="00624617" w:rsidDel="00960E13">
          <w:rPr>
            <w:rStyle w:val="CommentReference"/>
            <w:lang w:val="es-CO"/>
            <w:rPrChange w:id="342" w:author="Montenegro, Frank David (Alliance Bioversity-CIAT)" w:date="2020-12-09T08:42:00Z">
              <w:rPr>
                <w:rStyle w:val="CommentReference"/>
              </w:rPr>
            </w:rPrChange>
          </w:rPr>
          <w:commentReference w:id="340"/>
        </w:r>
      </w:del>
      <w:ins w:id="343" w:author="Montenegro, Frank David (Alliance Bioversity-CIAT)" w:date="2020-12-09T09:00:00Z">
        <w:r w:rsidR="00960E13">
          <w:rPr>
            <w:lang w:val="es-CO"/>
          </w:rPr>
          <w:t>5</w:t>
        </w:r>
      </w:ins>
      <w:r w:rsidR="00413999" w:rsidRPr="00624617">
        <w:rPr>
          <w:lang w:val="es-CO"/>
        </w:rPr>
        <w:t xml:space="preserve">). </w:t>
      </w:r>
      <w:commentRangeEnd w:id="334"/>
      <w:r w:rsidR="00DF721D" w:rsidRPr="00624617">
        <w:rPr>
          <w:rStyle w:val="CommentReference"/>
          <w:lang w:val="es-CO"/>
          <w:rPrChange w:id="344" w:author="Montenegro, Frank David (Alliance Bioversity-CIAT)" w:date="2020-12-09T08:42:00Z">
            <w:rPr>
              <w:rStyle w:val="CommentReference"/>
            </w:rPr>
          </w:rPrChange>
        </w:rPr>
        <w:commentReference w:id="334"/>
      </w:r>
      <w:commentRangeEnd w:id="335"/>
      <w:r w:rsidR="00CB4830" w:rsidRPr="00624617">
        <w:rPr>
          <w:rStyle w:val="CommentReference"/>
          <w:lang w:val="es-CO"/>
          <w:rPrChange w:id="345" w:author="Montenegro, Frank David (Alliance Bioversity-CIAT)" w:date="2020-12-09T08:42:00Z">
            <w:rPr>
              <w:rStyle w:val="CommentReference"/>
            </w:rPr>
          </w:rPrChange>
        </w:rPr>
        <w:commentReference w:id="335"/>
      </w:r>
    </w:p>
    <w:p w14:paraId="10A81B3F" w14:textId="77777777" w:rsidR="00FD6038" w:rsidRPr="00624617" w:rsidRDefault="00FD6038" w:rsidP="00FD6038">
      <w:pPr>
        <w:rPr>
          <w:lang w:val="es-CO"/>
        </w:rPr>
      </w:pPr>
    </w:p>
    <w:p w14:paraId="1C2A03D9" w14:textId="77777777" w:rsidR="00FD6038" w:rsidRPr="00624617" w:rsidRDefault="00FD6038" w:rsidP="00FD6038">
      <w:pPr>
        <w:keepNext/>
        <w:jc w:val="both"/>
        <w:rPr>
          <w:lang w:val="es-CO"/>
        </w:rPr>
      </w:pPr>
      <w:r w:rsidRPr="00624617">
        <w:rPr>
          <w:rFonts w:cs="Times New Roman"/>
          <w:noProof/>
          <w:lang w:val="es-CO"/>
          <w:rPrChange w:id="346" w:author="Montenegro, Frank David (Alliance Bioversity-CIAT)" w:date="2020-12-09T08:42:00Z">
            <w:rPr>
              <w:rFonts w:cs="Times New Roman"/>
              <w:noProof/>
            </w:rPr>
          </w:rPrChange>
        </w:rPr>
        <w:lastRenderedPageBreak/>
        <w:drawing>
          <wp:inline distT="0" distB="0" distL="0" distR="0" wp14:anchorId="638078D9" wp14:editId="52A919E3">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1325"/>
                    </a:xfrm>
                    <a:prstGeom prst="rect">
                      <a:avLst/>
                    </a:prstGeom>
                  </pic:spPr>
                </pic:pic>
              </a:graphicData>
            </a:graphic>
          </wp:inline>
        </w:drawing>
      </w:r>
    </w:p>
    <w:p w14:paraId="12E26C02" w14:textId="48B7B805" w:rsidR="00FD6038" w:rsidRPr="00624617" w:rsidRDefault="008810E9" w:rsidP="00243128">
      <w:pPr>
        <w:pStyle w:val="Caption"/>
        <w:jc w:val="center"/>
        <w:rPr>
          <w:rFonts w:cs="Times New Roman"/>
          <w:sz w:val="24"/>
          <w:lang w:val="es-CO"/>
        </w:rPr>
      </w:pPr>
      <w:bookmarkStart w:id="347" w:name="_Toc56185839"/>
      <w:r w:rsidRPr="00624617">
        <w:rPr>
          <w:lang w:val="es-CO"/>
        </w:rPr>
        <w:t>Fig.</w:t>
      </w:r>
      <w:r w:rsidR="00FD6038" w:rsidRPr="00624617">
        <w:rPr>
          <w:lang w:val="es-CO"/>
        </w:rPr>
        <w:t xml:space="preserve"> </w:t>
      </w:r>
      <w:r w:rsidR="00FD6038" w:rsidRPr="00624617">
        <w:rPr>
          <w:lang w:val="es-CO"/>
        </w:rPr>
        <w:fldChar w:fldCharType="begin"/>
      </w:r>
      <w:r w:rsidR="00FD6038" w:rsidRPr="007D60F7">
        <w:rPr>
          <w:lang w:val="es-CO"/>
        </w:rPr>
        <w:instrText xml:space="preserve"> SEQ Fig \* ARABIC </w:instrText>
      </w:r>
      <w:r w:rsidR="00FD6038" w:rsidRPr="007D60F7">
        <w:rPr>
          <w:lang w:val="es-CO"/>
        </w:rPr>
        <w:fldChar w:fldCharType="separate"/>
      </w:r>
      <w:ins w:id="348" w:author="Montenegro, Frank David (Alliance Bioversity-CIAT)" w:date="2020-12-09T09:32:00Z">
        <w:r w:rsidR="00E30E83">
          <w:rPr>
            <w:noProof/>
            <w:lang w:val="es-CO"/>
          </w:rPr>
          <w:t>5</w:t>
        </w:r>
      </w:ins>
      <w:del w:id="349" w:author="Montenegro, Frank David (Alliance Bioversity-CIAT)" w:date="2020-12-08T17:03:00Z">
        <w:r w:rsidR="00535BD8" w:rsidRPr="00624617" w:rsidDel="00910997">
          <w:rPr>
            <w:noProof/>
            <w:lang w:val="es-CO"/>
          </w:rPr>
          <w:delText>4</w:delText>
        </w:r>
      </w:del>
      <w:r w:rsidR="00FD6038" w:rsidRPr="00624617">
        <w:rPr>
          <w:lang w:val="es-CO"/>
        </w:rPr>
        <w:fldChar w:fldCharType="end"/>
      </w:r>
      <w:r w:rsidR="00FD6038" w:rsidRPr="00624617">
        <w:rPr>
          <w:lang w:val="es-CO"/>
        </w:rPr>
        <w:t xml:space="preserve"> </w:t>
      </w:r>
      <w:commentRangeStart w:id="350"/>
      <w:r w:rsidR="00FD6038" w:rsidRPr="00624617">
        <w:rPr>
          <w:lang w:val="es-CO"/>
        </w:rPr>
        <w:t>imágenes Landsat por a</w:t>
      </w:r>
      <w:r w:rsidR="00D378CE" w:rsidRPr="00624617">
        <w:rPr>
          <w:lang w:val="es-CO"/>
          <w:rPrChange w:id="351" w:author="Montenegro, Frank David (Alliance Bioversity-CIAT)" w:date="2020-12-09T08:42:00Z">
            <w:rPr>
              <w:lang w:val="es-419"/>
            </w:rPr>
          </w:rPrChange>
        </w:rPr>
        <w:t>ñ</w:t>
      </w:r>
      <w:r w:rsidR="00FD6038" w:rsidRPr="00624617">
        <w:rPr>
          <w:lang w:val="es-CO"/>
        </w:rPr>
        <w:t>o</w:t>
      </w:r>
      <w:r w:rsidR="00243128" w:rsidRPr="00624617">
        <w:rPr>
          <w:lang w:val="es-CO"/>
        </w:rPr>
        <w:t>s</w:t>
      </w:r>
      <w:bookmarkEnd w:id="347"/>
      <w:commentRangeEnd w:id="350"/>
      <w:r w:rsidR="00D378CE" w:rsidRPr="00624617">
        <w:rPr>
          <w:rStyle w:val="CommentReference"/>
          <w:i w:val="0"/>
          <w:iCs w:val="0"/>
          <w:color w:val="auto"/>
          <w:lang w:val="es-CO"/>
          <w:rPrChange w:id="352" w:author="Montenegro, Frank David (Alliance Bioversity-CIAT)" w:date="2020-12-09T08:42:00Z">
            <w:rPr>
              <w:rStyle w:val="CommentReference"/>
              <w:i w:val="0"/>
              <w:iCs w:val="0"/>
              <w:color w:val="auto"/>
            </w:rPr>
          </w:rPrChange>
        </w:rPr>
        <w:commentReference w:id="350"/>
      </w:r>
    </w:p>
    <w:p w14:paraId="135649D8" w14:textId="76DB0400" w:rsidR="00FD6038" w:rsidRPr="00624617" w:rsidRDefault="00413999" w:rsidP="00413999">
      <w:pPr>
        <w:jc w:val="both"/>
        <w:rPr>
          <w:lang w:val="es-CO"/>
        </w:rPr>
      </w:pPr>
      <w:r w:rsidRPr="00624617">
        <w:rPr>
          <w:lang w:val="es-CO"/>
        </w:rPr>
        <w:t xml:space="preserve">Se </w:t>
      </w:r>
      <w:commentRangeStart w:id="353"/>
      <w:commentRangeStart w:id="354"/>
      <w:r w:rsidRPr="00624617">
        <w:rPr>
          <w:lang w:val="es-CO"/>
        </w:rPr>
        <w:t>procede a hace</w:t>
      </w:r>
      <w:r w:rsidR="00367554" w:rsidRPr="00624617">
        <w:rPr>
          <w:lang w:val="es-CO"/>
        </w:rPr>
        <w:t>r</w:t>
      </w:r>
      <w:r w:rsidRPr="00624617">
        <w:rPr>
          <w:lang w:val="es-CO"/>
        </w:rPr>
        <w:t xml:space="preserve"> la corrección radiométrica de cada una de las imágenes (Fig. </w:t>
      </w:r>
      <w:del w:id="355" w:author="Montenegro, Frank David (Alliance Bioversity-CIAT)" w:date="2020-12-09T09:13:00Z">
        <w:r w:rsidRPr="00624617" w:rsidDel="007D60F7">
          <w:rPr>
            <w:lang w:val="es-CO"/>
          </w:rPr>
          <w:delText>5</w:delText>
        </w:r>
      </w:del>
      <w:ins w:id="356" w:author="Montenegro, Frank David (Alliance Bioversity-CIAT)" w:date="2020-12-09T09:13:00Z">
        <w:r w:rsidR="007D60F7">
          <w:rPr>
            <w:lang w:val="es-CO"/>
          </w:rPr>
          <w:t>6</w:t>
        </w:r>
      </w:ins>
      <w:r w:rsidRPr="00624617">
        <w:rPr>
          <w:lang w:val="es-CO"/>
        </w:rPr>
        <w:t xml:space="preserve">), posteriormente se hace un enmascaramiento de las nubes (Fig. </w:t>
      </w:r>
      <w:del w:id="357" w:author="Montenegro, Frank David (Alliance Bioversity-CIAT)" w:date="2020-12-09T09:13:00Z">
        <w:r w:rsidRPr="00624617" w:rsidDel="007D60F7">
          <w:rPr>
            <w:lang w:val="es-CO"/>
          </w:rPr>
          <w:delText>6</w:delText>
        </w:r>
      </w:del>
      <w:ins w:id="358" w:author="Montenegro, Frank David (Alliance Bioversity-CIAT)" w:date="2020-12-09T09:13:00Z">
        <w:r w:rsidR="007D60F7">
          <w:rPr>
            <w:lang w:val="es-CO"/>
          </w:rPr>
          <w:t>7</w:t>
        </w:r>
      </w:ins>
      <w:r w:rsidRPr="00624617">
        <w:rPr>
          <w:lang w:val="es-CO"/>
        </w:rPr>
        <w:t xml:space="preserve">). </w:t>
      </w:r>
      <w:commentRangeEnd w:id="353"/>
      <w:r w:rsidR="00367554" w:rsidRPr="00624617">
        <w:rPr>
          <w:rStyle w:val="CommentReference"/>
          <w:lang w:val="es-CO"/>
          <w:rPrChange w:id="359" w:author="Montenegro, Frank David (Alliance Bioversity-CIAT)" w:date="2020-12-09T08:42:00Z">
            <w:rPr>
              <w:rStyle w:val="CommentReference"/>
            </w:rPr>
          </w:rPrChange>
        </w:rPr>
        <w:commentReference w:id="353"/>
      </w:r>
      <w:commentRangeEnd w:id="354"/>
      <w:r w:rsidR="007D60F7">
        <w:rPr>
          <w:rStyle w:val="CommentReference"/>
        </w:rPr>
        <w:commentReference w:id="354"/>
      </w:r>
    </w:p>
    <w:p w14:paraId="705B9106" w14:textId="77777777" w:rsidR="00535BD8" w:rsidRPr="00624617" w:rsidRDefault="00535BD8" w:rsidP="00535BD8">
      <w:pPr>
        <w:keepNext/>
        <w:jc w:val="both"/>
        <w:rPr>
          <w:lang w:val="es-CO"/>
          <w:rPrChange w:id="360" w:author="Montenegro, Frank David (Alliance Bioversity-CIAT)" w:date="2020-12-09T08:42:00Z">
            <w:rPr/>
          </w:rPrChange>
        </w:rPr>
      </w:pPr>
      <w:r w:rsidRPr="00624617">
        <w:rPr>
          <w:noProof/>
          <w:lang w:val="es-CO"/>
          <w:rPrChange w:id="361" w:author="Montenegro, Frank David (Alliance Bioversity-CIAT)" w:date="2020-12-09T08:42:00Z">
            <w:rPr>
              <w:noProof/>
            </w:rPr>
          </w:rPrChange>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03D77DCF" w14:textId="03DFCEAB" w:rsidR="00535BD8" w:rsidRPr="00624617" w:rsidRDefault="00535BD8" w:rsidP="00535BD8">
      <w:pPr>
        <w:pStyle w:val="Caption"/>
        <w:jc w:val="center"/>
        <w:rPr>
          <w:lang w:val="es-CO"/>
        </w:rPr>
      </w:pPr>
      <w:bookmarkStart w:id="362" w:name="_Toc56185840"/>
      <w:commentRangeStart w:id="363"/>
      <w:proofErr w:type="spellStart"/>
      <w:r w:rsidRPr="00624617">
        <w:rPr>
          <w:lang w:val="es-CO"/>
        </w:rPr>
        <w:t>Fig</w:t>
      </w:r>
      <w:proofErr w:type="spellEnd"/>
      <w:r w:rsidRPr="00624617">
        <w:rPr>
          <w:lang w:val="es-CO"/>
        </w:rPr>
        <w:t xml:space="preserve"> </w:t>
      </w:r>
      <w:r w:rsidRPr="00624617">
        <w:rPr>
          <w:lang w:val="es-CO"/>
          <w:rPrChange w:id="364" w:author="Montenegro, Frank David (Alliance Bioversity-CIAT)" w:date="2020-12-09T08:42:00Z">
            <w:rPr/>
          </w:rPrChange>
        </w:rPr>
        <w:fldChar w:fldCharType="begin"/>
      </w:r>
      <w:r w:rsidRPr="007D60F7">
        <w:rPr>
          <w:lang w:val="es-CO"/>
        </w:rPr>
        <w:instrText xml:space="preserve"> SEQ Fig \* ARABIC </w:instrText>
      </w:r>
      <w:r w:rsidRPr="00624617">
        <w:rPr>
          <w:lang w:val="es-CO"/>
          <w:rPrChange w:id="365" w:author="Montenegro, Frank David (Alliance Bioversity-CIAT)" w:date="2020-12-09T08:42:00Z">
            <w:rPr/>
          </w:rPrChange>
        </w:rPr>
        <w:fldChar w:fldCharType="separate"/>
      </w:r>
      <w:ins w:id="366" w:author="Montenegro, Frank David (Alliance Bioversity-CIAT)" w:date="2020-12-09T09:32:00Z">
        <w:r w:rsidR="00E30E83">
          <w:rPr>
            <w:noProof/>
            <w:lang w:val="es-CO"/>
          </w:rPr>
          <w:t>6</w:t>
        </w:r>
      </w:ins>
      <w:del w:id="367" w:author="Montenegro, Frank David (Alliance Bioversity-CIAT)" w:date="2020-12-08T17:03:00Z">
        <w:r w:rsidRPr="007D60F7" w:rsidDel="00910997">
          <w:rPr>
            <w:noProof/>
            <w:lang w:val="es-CO"/>
          </w:rPr>
          <w:delText>5</w:delText>
        </w:r>
      </w:del>
      <w:r w:rsidRPr="00624617">
        <w:rPr>
          <w:lang w:val="es-CO"/>
          <w:rPrChange w:id="368" w:author="Montenegro, Frank David (Alliance Bioversity-CIAT)" w:date="2020-12-09T08:42:00Z">
            <w:rPr/>
          </w:rPrChange>
        </w:rPr>
        <w:fldChar w:fldCharType="end"/>
      </w:r>
      <w:r w:rsidRPr="00624617">
        <w:rPr>
          <w:lang w:val="es-CO"/>
        </w:rPr>
        <w:t xml:space="preserve"> A) </w:t>
      </w:r>
      <w:del w:id="369" w:author="Montenegro, Frank David (Alliance Bioversity-CIAT)" w:date="2020-12-05T11:29:00Z">
        <w:r w:rsidRPr="00624617" w:rsidDel="00B771D4">
          <w:rPr>
            <w:lang w:val="es-CO"/>
          </w:rPr>
          <w:delText>imagane</w:delText>
        </w:r>
      </w:del>
      <w:ins w:id="370" w:author="Montenegro, Frank David (Alliance Bioversity-CIAT)" w:date="2020-12-05T11:29:00Z">
        <w:r w:rsidR="00B771D4" w:rsidRPr="00624617">
          <w:rPr>
            <w:lang w:val="es-CO"/>
          </w:rPr>
          <w:t>imagen</w:t>
        </w:r>
      </w:ins>
      <w:r w:rsidRPr="00624617">
        <w:rPr>
          <w:lang w:val="es-CO"/>
        </w:rPr>
        <w:t xml:space="preserve"> Landsat sin </w:t>
      </w:r>
      <w:del w:id="371" w:author="Montenegro, Frank David (Alliance Bioversity-CIAT)" w:date="2020-12-05T11:29:00Z">
        <w:r w:rsidRPr="00624617" w:rsidDel="00B771D4">
          <w:rPr>
            <w:lang w:val="es-CO"/>
          </w:rPr>
          <w:delText>correcion</w:delText>
        </w:r>
      </w:del>
      <w:ins w:id="372" w:author="Montenegro, Frank David (Alliance Bioversity-CIAT)" w:date="2020-12-05T11:29:00Z">
        <w:r w:rsidR="00B771D4" w:rsidRPr="00624617">
          <w:rPr>
            <w:lang w:val="es-CO"/>
          </w:rPr>
          <w:t>corrección</w:t>
        </w:r>
      </w:ins>
      <w:r w:rsidRPr="00624617">
        <w:rPr>
          <w:lang w:val="es-CO"/>
        </w:rPr>
        <w:t xml:space="preserve"> B) imagen Landsat con </w:t>
      </w:r>
      <w:del w:id="373" w:author="Montenegro, Frank David (Alliance Bioversity-CIAT)" w:date="2020-12-05T11:29:00Z">
        <w:r w:rsidRPr="004A3E87" w:rsidDel="00B771D4">
          <w:rPr>
            <w:lang w:val="es-CO"/>
          </w:rPr>
          <w:delText>correccion</w:delText>
        </w:r>
      </w:del>
      <w:bookmarkEnd w:id="362"/>
      <w:commentRangeEnd w:id="363"/>
      <w:ins w:id="374" w:author="Montenegro, Frank David (Alliance Bioversity-CIAT)" w:date="2020-12-05T11:29:00Z">
        <w:r w:rsidR="00B771D4" w:rsidRPr="004A3E87">
          <w:rPr>
            <w:lang w:val="es-CO"/>
          </w:rPr>
          <w:t>corrección</w:t>
        </w:r>
      </w:ins>
      <w:r w:rsidR="00D378CE" w:rsidRPr="00624617">
        <w:rPr>
          <w:rStyle w:val="CommentReference"/>
          <w:i w:val="0"/>
          <w:iCs w:val="0"/>
          <w:color w:val="auto"/>
          <w:lang w:val="es-CO"/>
          <w:rPrChange w:id="375" w:author="Montenegro, Frank David (Alliance Bioversity-CIAT)" w:date="2020-12-09T08:42:00Z">
            <w:rPr>
              <w:rStyle w:val="CommentReference"/>
              <w:i w:val="0"/>
              <w:iCs w:val="0"/>
              <w:color w:val="auto"/>
            </w:rPr>
          </w:rPrChange>
        </w:rPr>
        <w:commentReference w:id="363"/>
      </w:r>
    </w:p>
    <w:p w14:paraId="7D020D97" w14:textId="77777777" w:rsidR="00FD6038" w:rsidRPr="00624617" w:rsidRDefault="006167FF" w:rsidP="00FD6038">
      <w:pPr>
        <w:keepNext/>
        <w:rPr>
          <w:lang w:val="es-CO"/>
        </w:rPr>
      </w:pPr>
      <w:r w:rsidRPr="00624617">
        <w:rPr>
          <w:noProof/>
          <w:lang w:val="es-CO"/>
          <w:rPrChange w:id="376" w:author="Montenegro, Frank David (Alliance Bioversity-CIAT)" w:date="2020-12-09T08:42:00Z">
            <w:rPr>
              <w:noProof/>
            </w:rPr>
          </w:rPrChange>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7715"/>
                    </a:xfrm>
                    <a:prstGeom prst="rect">
                      <a:avLst/>
                    </a:prstGeom>
                  </pic:spPr>
                </pic:pic>
              </a:graphicData>
            </a:graphic>
          </wp:inline>
        </w:drawing>
      </w:r>
    </w:p>
    <w:p w14:paraId="52D05E2E" w14:textId="152EDEF7" w:rsidR="006167FF" w:rsidRPr="004A3E87" w:rsidRDefault="008810E9" w:rsidP="00FD6038">
      <w:pPr>
        <w:pStyle w:val="Caption"/>
        <w:jc w:val="center"/>
        <w:rPr>
          <w:lang w:val="es-CO"/>
        </w:rPr>
      </w:pPr>
      <w:bookmarkStart w:id="377" w:name="_Toc56185841"/>
      <w:r w:rsidRPr="00624617">
        <w:rPr>
          <w:lang w:val="es-CO"/>
        </w:rPr>
        <w:t>Fig.</w:t>
      </w:r>
      <w:r w:rsidR="00FD6038" w:rsidRPr="00624617">
        <w:rPr>
          <w:lang w:val="es-CO"/>
        </w:rPr>
        <w:t xml:space="preserve"> </w:t>
      </w:r>
      <w:r w:rsidR="00FD6038" w:rsidRPr="00624617">
        <w:rPr>
          <w:lang w:val="es-CO"/>
          <w:rPrChange w:id="378" w:author="Montenegro, Frank David (Alliance Bioversity-CIAT)" w:date="2020-12-09T08:42:00Z">
            <w:rPr/>
          </w:rPrChange>
        </w:rPr>
        <w:fldChar w:fldCharType="begin"/>
      </w:r>
      <w:r w:rsidR="00FD6038" w:rsidRPr="007D60F7">
        <w:rPr>
          <w:lang w:val="es-CO"/>
        </w:rPr>
        <w:instrText xml:space="preserve"> SEQ Fig \* ARABIC </w:instrText>
      </w:r>
      <w:r w:rsidR="00FD6038" w:rsidRPr="00624617">
        <w:rPr>
          <w:lang w:val="es-CO"/>
          <w:rPrChange w:id="379" w:author="Montenegro, Frank David (Alliance Bioversity-CIAT)" w:date="2020-12-09T08:42:00Z">
            <w:rPr/>
          </w:rPrChange>
        </w:rPr>
        <w:fldChar w:fldCharType="separate"/>
      </w:r>
      <w:ins w:id="380" w:author="Montenegro, Frank David (Alliance Bioversity-CIAT)" w:date="2020-12-09T09:32:00Z">
        <w:r w:rsidR="00E30E83">
          <w:rPr>
            <w:noProof/>
            <w:lang w:val="es-CO"/>
          </w:rPr>
          <w:t>7</w:t>
        </w:r>
      </w:ins>
      <w:del w:id="381" w:author="Montenegro, Frank David (Alliance Bioversity-CIAT)" w:date="2020-12-08T17:03:00Z">
        <w:r w:rsidR="00535BD8" w:rsidRPr="007D60F7" w:rsidDel="00910997">
          <w:rPr>
            <w:noProof/>
            <w:lang w:val="es-CO"/>
          </w:rPr>
          <w:delText>6</w:delText>
        </w:r>
      </w:del>
      <w:r w:rsidR="00FD6038" w:rsidRPr="00624617">
        <w:rPr>
          <w:lang w:val="es-CO"/>
          <w:rPrChange w:id="382" w:author="Montenegro, Frank David (Alliance Bioversity-CIAT)" w:date="2020-12-09T08:42:00Z">
            <w:rPr/>
          </w:rPrChange>
        </w:rPr>
        <w:fldChar w:fldCharType="end"/>
      </w:r>
      <w:r w:rsidR="00FD6038" w:rsidRPr="00624617">
        <w:rPr>
          <w:lang w:val="es-CO"/>
        </w:rPr>
        <w:t xml:space="preserve"> </w:t>
      </w:r>
      <w:r w:rsidR="00243128" w:rsidRPr="00624617">
        <w:rPr>
          <w:lang w:val="es-CO"/>
        </w:rPr>
        <w:t>A)</w:t>
      </w:r>
      <w:r w:rsidRPr="00624617">
        <w:rPr>
          <w:lang w:val="es-CO"/>
        </w:rPr>
        <w:t>imagen con</w:t>
      </w:r>
      <w:r w:rsidR="00FD6038" w:rsidRPr="00624617">
        <w:rPr>
          <w:lang w:val="es-CO"/>
        </w:rPr>
        <w:t xml:space="preserve"> nubes</w:t>
      </w:r>
      <w:r w:rsidRPr="00624617">
        <w:rPr>
          <w:lang w:val="es-CO"/>
        </w:rPr>
        <w:t>. B) imagen con m</w:t>
      </w:r>
      <w:ins w:id="383" w:author="Palacios Taboada, Ana Claudia" w:date="2020-11-18T11:21:00Z">
        <w:r w:rsidR="00D378CE" w:rsidRPr="00624617">
          <w:rPr>
            <w:lang w:val="es-CO"/>
          </w:rPr>
          <w:t>á</w:t>
        </w:r>
      </w:ins>
      <w:del w:id="384" w:author="Palacios Taboada, Ana Claudia" w:date="2020-11-18T11:21:00Z">
        <w:r w:rsidRPr="00624617" w:rsidDel="00D378CE">
          <w:rPr>
            <w:lang w:val="es-CO"/>
          </w:rPr>
          <w:delText>a</w:delText>
        </w:r>
      </w:del>
      <w:r w:rsidRPr="004A3E87">
        <w:rPr>
          <w:lang w:val="es-CO"/>
        </w:rPr>
        <w:t>scara de nubes</w:t>
      </w:r>
      <w:bookmarkEnd w:id="377"/>
    </w:p>
    <w:p w14:paraId="1EB9DC29" w14:textId="1ED2E638" w:rsidR="00D2102A" w:rsidRPr="00624617" w:rsidRDefault="00960CF4" w:rsidP="00D2102A">
      <w:pPr>
        <w:pStyle w:val="Heading2"/>
        <w:numPr>
          <w:ilvl w:val="1"/>
          <w:numId w:val="6"/>
        </w:numPr>
        <w:rPr>
          <w:lang w:val="es-CO"/>
        </w:rPr>
      </w:pPr>
      <w:bookmarkStart w:id="385" w:name="_Toc56185785"/>
      <w:r w:rsidRPr="004A3E87">
        <w:rPr>
          <w:lang w:val="es-CO"/>
        </w:rPr>
        <w:t>Índices de vegetación</w:t>
      </w:r>
      <w:del w:id="386" w:author="Montenegro, Frank David (Alliance Bioversity-CIAT)" w:date="2020-12-05T11:29:00Z">
        <w:r w:rsidRPr="004A3E87" w:rsidDel="00B771D4">
          <w:rPr>
            <w:lang w:val="es-CO"/>
          </w:rPr>
          <w:delText xml:space="preserve"> y de </w:delText>
        </w:r>
        <w:commentRangeStart w:id="387"/>
        <w:commentRangeStart w:id="388"/>
        <w:r w:rsidRPr="004A3E87" w:rsidDel="00B771D4">
          <w:rPr>
            <w:lang w:val="es-CO"/>
          </w:rPr>
          <w:delText>agua</w:delText>
        </w:r>
        <w:bookmarkEnd w:id="385"/>
        <w:commentRangeEnd w:id="387"/>
        <w:r w:rsidR="00D378CE" w:rsidRPr="00624617" w:rsidDel="00B771D4">
          <w:rPr>
            <w:rStyle w:val="CommentReference"/>
            <w:rFonts w:eastAsiaTheme="minorHAnsi" w:cstheme="minorBidi"/>
            <w:lang w:val="es-CO"/>
            <w:rPrChange w:id="389" w:author="Montenegro, Frank David (Alliance Bioversity-CIAT)" w:date="2020-12-09T08:42:00Z">
              <w:rPr>
                <w:rStyle w:val="CommentReference"/>
                <w:rFonts w:eastAsiaTheme="minorHAnsi" w:cstheme="minorBidi"/>
              </w:rPr>
            </w:rPrChange>
          </w:rPr>
          <w:commentReference w:id="387"/>
        </w:r>
      </w:del>
      <w:commentRangeEnd w:id="388"/>
      <w:r w:rsidR="00B771D4" w:rsidRPr="00624617">
        <w:rPr>
          <w:rStyle w:val="CommentReference"/>
          <w:rFonts w:eastAsiaTheme="minorHAnsi" w:cstheme="minorBidi"/>
          <w:lang w:val="es-CO"/>
          <w:rPrChange w:id="390" w:author="Montenegro, Frank David (Alliance Bioversity-CIAT)" w:date="2020-12-09T08:42:00Z">
            <w:rPr>
              <w:rStyle w:val="CommentReference"/>
              <w:rFonts w:eastAsiaTheme="minorHAnsi" w:cstheme="minorBidi"/>
            </w:rPr>
          </w:rPrChange>
        </w:rPr>
        <w:commentReference w:id="388"/>
      </w:r>
    </w:p>
    <w:p w14:paraId="5A7B76DE" w14:textId="10AF4BE6" w:rsidR="009A63A5" w:rsidRDefault="008810E9" w:rsidP="008810E9">
      <w:pPr>
        <w:jc w:val="both"/>
        <w:rPr>
          <w:lang w:val="es-CO"/>
        </w:rPr>
      </w:pPr>
      <w:del w:id="391" w:author="Montenegro, Frank David (Alliance Bioversity-CIAT)" w:date="2020-12-09T09:19:00Z">
        <w:r w:rsidRPr="00624617" w:rsidDel="007D60F7">
          <w:rPr>
            <w:noProof/>
            <w:lang w:val="es-CO"/>
            <w:rPrChange w:id="392" w:author="Montenegro, Frank David (Alliance Bioversity-CIAT)" w:date="2020-12-09T08:42:00Z">
              <w:rPr>
                <w:noProof/>
              </w:rPr>
            </w:rPrChange>
          </w:rPr>
          <mc:AlternateContent>
            <mc:Choice Requires="wpg">
              <w:drawing>
                <wp:anchor distT="0" distB="0" distL="114300" distR="114300" simplePos="0" relativeHeight="251660288" behindDoc="0" locked="0" layoutInCell="1" allowOverlap="1" wp14:anchorId="39957844" wp14:editId="2F7CB376">
                  <wp:simplePos x="0" y="0"/>
                  <wp:positionH relativeFrom="column">
                    <wp:posOffset>-510540</wp:posOffset>
                  </wp:positionH>
                  <wp:positionV relativeFrom="paragraph">
                    <wp:posOffset>685800</wp:posOffset>
                  </wp:positionV>
                  <wp:extent cx="7033260" cy="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7033260" cy="0"/>
                            <a:chOff x="0" y="1676390"/>
                            <a:chExt cx="7033260" cy="0"/>
                          </a:xfrm>
                        </wpg:grpSpPr>
                        <wps:wsp>
                          <wps:cNvPr id="7" name="Text Box 7"/>
                          <wps:cNvSpPr txBox="1"/>
                          <wps:spPr>
                            <a:xfrm>
                              <a:off x="0" y="1676390"/>
                              <a:ext cx="7033260" cy="0"/>
                            </a:xfrm>
                            <a:prstGeom prst="rect">
                              <a:avLst/>
                            </a:prstGeom>
                            <a:solidFill>
                              <a:prstClr val="white"/>
                            </a:solidFill>
                            <a:ln>
                              <a:noFill/>
                            </a:ln>
                          </wps:spPr>
                          <wps:txbx>
                            <w:txbxContent>
                              <w:p w14:paraId="4EA99D37" w14:textId="77777777" w:rsidR="00624617" w:rsidRPr="008810E9" w:rsidRDefault="00624617" w:rsidP="008810E9">
                                <w:pPr>
                                  <w:pStyle w:val="Caption"/>
                                  <w:jc w:val="center"/>
                                  <w:rPr>
                                    <w:rFonts w:cs="Times New Roman"/>
                                    <w:noProof/>
                                    <w:sz w:val="24"/>
                                    <w:lang w:val="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57844" id="Group 8" o:spid="_x0000_s1026" style="position:absolute;left:0;text-align:left;margin-left:-40.2pt;margin-top:54pt;width:553.8pt;height:0;z-index:251660288" coordorigin=",16763" coordsize="70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">
                  <v:shapetype id="_x0000_t202" coordsize="21600,21600" o:spt="202" path="m,l,21600r21600,l21600,xe">
                    <v:stroke joinstyle="miter"/>
                    <v:path gradientshapeok="t" o:connecttype="rect"/>
                  </v:shapetype>
                  <v:shape id="Text Box 7" o:spid="_x0000_s1027" type="#_x0000_t202" style="position:absolute;top:16763;width:70332;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EA99D37" w14:textId="77777777" w:rsidR="00624617" w:rsidRPr="008810E9" w:rsidRDefault="00624617" w:rsidP="008810E9">
                          <w:pPr>
                            <w:pStyle w:val="Caption"/>
                            <w:jc w:val="center"/>
                            <w:rPr>
                              <w:rFonts w:cs="Times New Roman"/>
                              <w:noProof/>
                              <w:sz w:val="24"/>
                              <w:lang w:val="es-CO"/>
                            </w:rPr>
                          </w:pPr>
                        </w:p>
                      </w:txbxContent>
                    </v:textbox>
                  </v:shape>
                  <w10:wrap type="square"/>
                </v:group>
              </w:pict>
            </mc:Fallback>
          </mc:AlternateContent>
        </w:r>
      </w:del>
      <w:r w:rsidR="00D2102A" w:rsidRPr="00624617">
        <w:rPr>
          <w:lang w:val="es-CO"/>
        </w:rPr>
        <w:t>Con las imágenes corregidas y</w:t>
      </w:r>
      <w:commentRangeStart w:id="393"/>
      <w:commentRangeStart w:id="394"/>
      <w:r w:rsidR="00D2102A" w:rsidRPr="00624617">
        <w:rPr>
          <w:lang w:val="es-CO"/>
        </w:rPr>
        <w:t xml:space="preserve"> sin nubes</w:t>
      </w:r>
      <w:commentRangeEnd w:id="393"/>
      <w:r w:rsidR="00367554" w:rsidRPr="00E8383A">
        <w:rPr>
          <w:rStyle w:val="CommentReference"/>
          <w:lang w:val="es-CO"/>
        </w:rPr>
        <w:commentReference w:id="393"/>
      </w:r>
      <w:commentRangeEnd w:id="394"/>
      <w:r w:rsidR="00E8383A">
        <w:rPr>
          <w:rStyle w:val="CommentReference"/>
        </w:rPr>
        <w:commentReference w:id="394"/>
      </w:r>
      <w:r w:rsidR="00B50E7C" w:rsidRPr="00624617">
        <w:rPr>
          <w:lang w:val="es-CO"/>
        </w:rPr>
        <w:t>,</w:t>
      </w:r>
      <w:r w:rsidR="00D2102A" w:rsidRPr="00624617">
        <w:rPr>
          <w:lang w:val="es-CO"/>
        </w:rPr>
        <w:t xml:space="preserve"> se </w:t>
      </w:r>
      <w:r w:rsidR="00B50E7C" w:rsidRPr="00624617">
        <w:rPr>
          <w:lang w:val="es-CO"/>
        </w:rPr>
        <w:t>realizó</w:t>
      </w:r>
      <w:r w:rsidR="00D2102A" w:rsidRPr="00624617">
        <w:rPr>
          <w:lang w:val="es-CO"/>
        </w:rPr>
        <w:t xml:space="preserve"> la creación de los índices </w:t>
      </w:r>
      <w:r w:rsidR="00B50E7C" w:rsidRPr="00624617">
        <w:rPr>
          <w:lang w:val="es-CO"/>
        </w:rPr>
        <w:t>en</w:t>
      </w:r>
      <w:r w:rsidR="00D2102A" w:rsidRPr="00624617">
        <w:rPr>
          <w:lang w:val="es-CO"/>
        </w:rPr>
        <w:t xml:space="preserve"> cada una de las imágenes</w:t>
      </w:r>
      <w:r w:rsidR="00B50E7C" w:rsidRPr="00624617">
        <w:rPr>
          <w:lang w:val="es-CO"/>
        </w:rPr>
        <w:t>,</w:t>
      </w:r>
      <w:r w:rsidR="00D2102A" w:rsidRPr="004A3E87">
        <w:rPr>
          <w:lang w:val="es-CO"/>
        </w:rPr>
        <w:t xml:space="preserve"> permitiéndonos hacer la extracción de características </w:t>
      </w:r>
      <w:r w:rsidR="00B50E7C" w:rsidRPr="004A3E87">
        <w:rPr>
          <w:lang w:val="es-CO"/>
        </w:rPr>
        <w:t>para</w:t>
      </w:r>
      <w:r w:rsidR="00D2102A" w:rsidRPr="004A3E87">
        <w:rPr>
          <w:lang w:val="es-CO"/>
        </w:rPr>
        <w:t xml:space="preserve"> cada polígono con su </w:t>
      </w:r>
      <w:commentRangeStart w:id="395"/>
      <w:commentRangeStart w:id="396"/>
      <w:r w:rsidR="00B50E7C" w:rsidRPr="00960E13">
        <w:rPr>
          <w:lang w:val="es-CO"/>
        </w:rPr>
        <w:t>respectivo identificador</w:t>
      </w:r>
      <w:commentRangeEnd w:id="395"/>
      <w:r w:rsidR="00D378CE" w:rsidRPr="00E8383A">
        <w:rPr>
          <w:rStyle w:val="CommentReference"/>
          <w:lang w:val="es-CO"/>
        </w:rPr>
        <w:commentReference w:id="395"/>
      </w:r>
      <w:commentRangeEnd w:id="396"/>
      <w:r w:rsidR="00E8383A">
        <w:rPr>
          <w:rStyle w:val="CommentReference"/>
        </w:rPr>
        <w:commentReference w:id="396"/>
      </w:r>
      <w:r w:rsidR="00B50E7C" w:rsidRPr="00624617">
        <w:rPr>
          <w:lang w:val="es-CO"/>
        </w:rPr>
        <w:t xml:space="preserve">. Lo que nos permito realizar las gráficas de series de tiempo Fig. </w:t>
      </w:r>
      <w:r w:rsidR="007D60F7">
        <w:rPr>
          <w:lang w:val="es-CO"/>
        </w:rPr>
        <w:t>8</w:t>
      </w:r>
      <w:r w:rsidR="00B50E7C" w:rsidRPr="00624617">
        <w:rPr>
          <w:lang w:val="es-CO"/>
        </w:rPr>
        <w:t>.</w:t>
      </w:r>
    </w:p>
    <w:p w14:paraId="59BB355C" w14:textId="3DB5AC9D" w:rsidR="00E52A4F" w:rsidRDefault="00B50E7C" w:rsidP="008810E9">
      <w:pPr>
        <w:jc w:val="both"/>
        <w:rPr>
          <w:ins w:id="397" w:author="Montenegro, Frank David (Alliance Bioversity-CIAT)" w:date="2020-12-09T11:58:00Z"/>
          <w:lang w:val="es-CO"/>
        </w:rPr>
      </w:pPr>
      <w:r w:rsidRPr="00624617">
        <w:rPr>
          <w:lang w:val="es-CO"/>
        </w:rPr>
        <w:t>Para est</w:t>
      </w:r>
      <w:r w:rsidR="00E52A4F">
        <w:rPr>
          <w:lang w:val="es-CO"/>
        </w:rPr>
        <w:t xml:space="preserve">os 3 </w:t>
      </w:r>
      <w:r w:rsidRPr="00624617">
        <w:rPr>
          <w:lang w:val="es-CO"/>
        </w:rPr>
        <w:t>caso</w:t>
      </w:r>
      <w:r w:rsidR="00E52A4F">
        <w:rPr>
          <w:lang w:val="es-CO"/>
        </w:rPr>
        <w:t>s</w:t>
      </w:r>
      <w:r w:rsidRPr="00624617">
        <w:rPr>
          <w:lang w:val="es-CO"/>
        </w:rPr>
        <w:t xml:space="preserve"> puntual</w:t>
      </w:r>
      <w:r w:rsidR="00E52A4F">
        <w:rPr>
          <w:lang w:val="es-CO"/>
        </w:rPr>
        <w:t>es</w:t>
      </w:r>
      <w:r w:rsidRPr="00624617">
        <w:rPr>
          <w:lang w:val="es-CO"/>
        </w:rPr>
        <w:t>, se observó</w:t>
      </w:r>
      <w:r w:rsidR="00E52A4F">
        <w:rPr>
          <w:lang w:val="es-CO"/>
        </w:rPr>
        <w:t xml:space="preserve"> en la </w:t>
      </w:r>
      <w:proofErr w:type="spellStart"/>
      <w:r w:rsidR="00E52A4F">
        <w:rPr>
          <w:lang w:val="es-CO"/>
        </w:rPr>
        <w:t>Fig</w:t>
      </w:r>
      <w:proofErr w:type="spellEnd"/>
      <w:r w:rsidR="00E52A4F">
        <w:rPr>
          <w:lang w:val="es-CO"/>
        </w:rPr>
        <w:t xml:space="preserve"> 8a que</w:t>
      </w:r>
      <w:r w:rsidRPr="00624617">
        <w:rPr>
          <w:lang w:val="es-CO"/>
        </w:rPr>
        <w:t xml:space="preserve"> los valores de los </w:t>
      </w:r>
      <w:commentRangeStart w:id="398"/>
      <w:r w:rsidRPr="00624617">
        <w:rPr>
          <w:lang w:val="es-CO"/>
        </w:rPr>
        <w:t>índices a</w:t>
      </w:r>
      <w:r w:rsidR="00B771D4" w:rsidRPr="00624617">
        <w:rPr>
          <w:lang w:val="es-CO"/>
        </w:rPr>
        <w:t xml:space="preserve"> través</w:t>
      </w:r>
      <w:r w:rsidRPr="004A3E87">
        <w:rPr>
          <w:lang w:val="es-CO"/>
        </w:rPr>
        <w:t xml:space="preserve"> </w:t>
      </w:r>
      <w:commentRangeEnd w:id="398"/>
      <w:r w:rsidR="00863EEC" w:rsidRPr="00E8383A">
        <w:rPr>
          <w:rStyle w:val="CommentReference"/>
          <w:lang w:val="es-CO"/>
        </w:rPr>
        <w:commentReference w:id="398"/>
      </w:r>
      <w:r w:rsidRPr="00624617">
        <w:rPr>
          <w:lang w:val="es-CO"/>
        </w:rPr>
        <w:t>del tiempo</w:t>
      </w:r>
      <w:r w:rsidR="00243128" w:rsidRPr="00624617">
        <w:rPr>
          <w:lang w:val="es-CO"/>
        </w:rPr>
        <w:t>, permitiéndonos observar una tendencia en los años 2011 a 2013 con un cultivo permanente</w:t>
      </w:r>
      <w:r w:rsidR="009500D6">
        <w:rPr>
          <w:lang w:val="es-CO"/>
        </w:rPr>
        <w:t xml:space="preserve"> por que el valor de los índices de vegetación son altos y se mantiene estable,</w:t>
      </w:r>
      <w:r w:rsidR="00243128" w:rsidRPr="00624617">
        <w:rPr>
          <w:lang w:val="es-CO"/>
        </w:rPr>
        <w:t xml:space="preserve"> </w:t>
      </w:r>
      <w:r w:rsidR="009500D6">
        <w:rPr>
          <w:lang w:val="es-CO"/>
        </w:rPr>
        <w:t>en</w:t>
      </w:r>
      <w:r w:rsidR="00243128" w:rsidRPr="00624617">
        <w:rPr>
          <w:lang w:val="es-CO"/>
        </w:rPr>
        <w:t xml:space="preserve"> cambio en el </w:t>
      </w:r>
      <w:r w:rsidR="008810E9" w:rsidRPr="00624617">
        <w:rPr>
          <w:lang w:val="es-CO"/>
        </w:rPr>
        <w:t>año</w:t>
      </w:r>
      <w:r w:rsidR="00243128" w:rsidRPr="00624617">
        <w:rPr>
          <w:lang w:val="es-CO"/>
        </w:rPr>
        <w:t xml:space="preserve"> 2014</w:t>
      </w:r>
      <w:r w:rsidR="009500D6">
        <w:rPr>
          <w:lang w:val="es-CO"/>
        </w:rPr>
        <w:t xml:space="preserve"> se observó</w:t>
      </w:r>
      <w:r w:rsidR="000E405C">
        <w:rPr>
          <w:lang w:val="es-CO"/>
        </w:rPr>
        <w:t xml:space="preserve"> </w:t>
      </w:r>
      <w:r w:rsidR="009500D6">
        <w:rPr>
          <w:lang w:val="es-CO"/>
        </w:rPr>
        <w:t>dos caídas de</w:t>
      </w:r>
      <w:r w:rsidR="000E405C">
        <w:rPr>
          <w:lang w:val="es-CO"/>
        </w:rPr>
        <w:t xml:space="preserve"> </w:t>
      </w:r>
      <w:r w:rsidR="009500D6">
        <w:rPr>
          <w:lang w:val="es-CO"/>
        </w:rPr>
        <w:t>l</w:t>
      </w:r>
      <w:r w:rsidR="000E405C">
        <w:rPr>
          <w:lang w:val="es-CO"/>
        </w:rPr>
        <w:t>os</w:t>
      </w:r>
      <w:r w:rsidR="009500D6">
        <w:rPr>
          <w:lang w:val="es-CO"/>
        </w:rPr>
        <w:t xml:space="preserve"> </w:t>
      </w:r>
      <w:r w:rsidR="000E405C">
        <w:rPr>
          <w:lang w:val="es-CO"/>
        </w:rPr>
        <w:t>índice</w:t>
      </w:r>
      <w:r w:rsidR="009500D6">
        <w:rPr>
          <w:lang w:val="es-CO"/>
        </w:rPr>
        <w:t xml:space="preserve"> de </w:t>
      </w:r>
      <w:r w:rsidR="000E405C">
        <w:rPr>
          <w:lang w:val="es-CO"/>
        </w:rPr>
        <w:t>vegetación</w:t>
      </w:r>
      <w:r w:rsidR="009500D6">
        <w:rPr>
          <w:lang w:val="es-CO"/>
        </w:rPr>
        <w:t xml:space="preserve"> en</w:t>
      </w:r>
      <w:r w:rsidR="000E405C">
        <w:rPr>
          <w:lang w:val="es-CO"/>
        </w:rPr>
        <w:t xml:space="preserve"> un solo año</w:t>
      </w:r>
      <w:r w:rsidR="00243128" w:rsidRPr="00624617">
        <w:rPr>
          <w:lang w:val="es-CO"/>
        </w:rPr>
        <w:t xml:space="preserve"> </w:t>
      </w:r>
      <w:r w:rsidR="000E405C">
        <w:rPr>
          <w:lang w:val="es-CO"/>
        </w:rPr>
        <w:t xml:space="preserve">permitiéndonos determinar la existencia de un cultivo </w:t>
      </w:r>
      <w:r w:rsidR="00243128" w:rsidRPr="00624617">
        <w:rPr>
          <w:lang w:val="es-CO"/>
        </w:rPr>
        <w:t xml:space="preserve">temporal, </w:t>
      </w:r>
      <w:r w:rsidR="008810E9" w:rsidRPr="00624617">
        <w:rPr>
          <w:lang w:val="es-CO"/>
        </w:rPr>
        <w:t xml:space="preserve">sin embargo, el agricultor decidió retomar </w:t>
      </w:r>
      <w:commentRangeStart w:id="399"/>
      <w:r w:rsidR="008810E9" w:rsidRPr="00624617">
        <w:rPr>
          <w:lang w:val="es-CO"/>
        </w:rPr>
        <w:t>otro tipo de cultivo permanente para los años 2015 a 2019 que e</w:t>
      </w:r>
      <w:r w:rsidR="000203EC" w:rsidRPr="00624617">
        <w:rPr>
          <w:lang w:val="es-CO"/>
        </w:rPr>
        <w:t xml:space="preserve">l usado en los años 2011 a </w:t>
      </w:r>
      <w:commentRangeStart w:id="400"/>
      <w:commentRangeStart w:id="401"/>
      <w:r w:rsidR="000203EC" w:rsidRPr="00624617">
        <w:rPr>
          <w:lang w:val="es-CO"/>
        </w:rPr>
        <w:t>2013</w:t>
      </w:r>
      <w:commentRangeEnd w:id="400"/>
      <w:r w:rsidR="002423F8" w:rsidRPr="00E8383A">
        <w:rPr>
          <w:rStyle w:val="CommentReference"/>
          <w:lang w:val="es-CO"/>
        </w:rPr>
        <w:commentReference w:id="400"/>
      </w:r>
      <w:commentRangeEnd w:id="401"/>
      <w:r w:rsidR="00E30E83">
        <w:rPr>
          <w:rStyle w:val="CommentReference"/>
        </w:rPr>
        <w:commentReference w:id="401"/>
      </w:r>
      <w:r w:rsidR="000203EC" w:rsidRPr="00624617">
        <w:rPr>
          <w:lang w:val="es-CO"/>
        </w:rPr>
        <w:t>.</w:t>
      </w:r>
      <w:commentRangeEnd w:id="399"/>
      <w:r w:rsidR="00367554" w:rsidRPr="00E8383A">
        <w:rPr>
          <w:rStyle w:val="CommentReference"/>
          <w:lang w:val="es-CO"/>
        </w:rPr>
        <w:commentReference w:id="399"/>
      </w:r>
    </w:p>
    <w:p w14:paraId="7A106C00" w14:textId="2BDC5DBA" w:rsidR="00E52A4F" w:rsidRPr="008F43BE" w:rsidRDefault="00E52A4F" w:rsidP="008810E9">
      <w:pPr>
        <w:jc w:val="both"/>
        <w:rPr>
          <w:rPrChange w:id="402" w:author="Montenegro, Frank David (Alliance Bioversity-CIAT)" w:date="2020-12-09T12:59:00Z">
            <w:rPr>
              <w:lang w:val="es-CO"/>
            </w:rPr>
          </w:rPrChange>
        </w:rPr>
      </w:pPr>
      <w:ins w:id="403" w:author="Montenegro, Frank David (Alliance Bioversity-CIAT)" w:date="2020-12-09T11:58:00Z">
        <w:r>
          <w:rPr>
            <w:lang w:val="es-CO"/>
          </w:rPr>
          <w:t xml:space="preserve">Otro caso es la </w:t>
        </w:r>
        <w:proofErr w:type="spellStart"/>
        <w:r>
          <w:rPr>
            <w:lang w:val="es-CO"/>
          </w:rPr>
          <w:t>Fig</w:t>
        </w:r>
        <w:proofErr w:type="spellEnd"/>
        <w:r>
          <w:rPr>
            <w:lang w:val="es-CO"/>
          </w:rPr>
          <w:t xml:space="preserve"> 8b</w:t>
        </w:r>
      </w:ins>
    </w:p>
    <w:p w14:paraId="3530C3A5" w14:textId="34D57393" w:rsidR="007D270F" w:rsidRPr="00624617" w:rsidRDefault="007D270F">
      <w:pPr>
        <w:jc w:val="both"/>
        <w:rPr>
          <w:rFonts w:cs="Times New Roman"/>
          <w:lang w:val="es-CO"/>
        </w:rPr>
      </w:pPr>
    </w:p>
    <w:p w14:paraId="2ACE677C" w14:textId="13180582" w:rsidR="008810E9" w:rsidRPr="00624617" w:rsidRDefault="008810E9">
      <w:pPr>
        <w:jc w:val="both"/>
        <w:rPr>
          <w:rFonts w:cs="Times New Roman"/>
          <w:lang w:val="es-CO"/>
        </w:rPr>
      </w:pPr>
    </w:p>
    <w:p w14:paraId="4B64D205" w14:textId="0488AE6B" w:rsidR="00A703F6" w:rsidRPr="00E8383A" w:rsidRDefault="00A703F6" w:rsidP="00A703F6">
      <w:pPr>
        <w:pStyle w:val="Heading1"/>
        <w:numPr>
          <w:ilvl w:val="0"/>
          <w:numId w:val="6"/>
        </w:numPr>
        <w:rPr>
          <w:rFonts w:cs="Times New Roman"/>
          <w:b/>
          <w:lang w:val="es-CO"/>
        </w:rPr>
      </w:pPr>
      <w:bookmarkStart w:id="404" w:name="_Toc56185786"/>
      <w:r w:rsidRPr="00E8383A">
        <w:rPr>
          <w:rFonts w:cs="Times New Roman"/>
          <w:b/>
          <w:lang w:val="es-CO"/>
        </w:rPr>
        <w:t>BIBLIOGRAFIA</w:t>
      </w:r>
      <w:bookmarkEnd w:id="404"/>
    </w:p>
    <w:p w14:paraId="7B513534" w14:textId="13C878BC" w:rsidR="000E2CDE" w:rsidRPr="000E2CDE" w:rsidRDefault="007D270F" w:rsidP="000E2CDE">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7D60F7">
        <w:rPr>
          <w:rFonts w:cs="Times New Roman"/>
        </w:rPr>
        <w:instrText xml:space="preserve">ADDIN Mendeley Bibliography CSL_BIBLIOGRAPHY </w:instrText>
      </w:r>
      <w:r w:rsidRPr="007D60F7">
        <w:rPr>
          <w:rFonts w:cs="Times New Roman"/>
          <w:lang w:val="es-CO"/>
        </w:rPr>
        <w:fldChar w:fldCharType="separate"/>
      </w:r>
      <w:r w:rsidR="000E2CDE" w:rsidRPr="000E2CDE">
        <w:rPr>
          <w:rFonts w:cs="Times New Roman"/>
          <w:noProof/>
          <w:szCs w:val="24"/>
        </w:rPr>
        <w:t>Abdul Aziz, O.I., Burn, D.H., 2006. Trends and variability in the hydrological regime of the Mackenzie River Basin. J. Hydrol. https://doi.org/10.1016/j.jhydrol.2005.06.039</w:t>
      </w:r>
    </w:p>
    <w:p w14:paraId="75730532"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Aguilar Rivera, N., 2015. Percepción remota como herramienta de competitividad de la agricultura. Rev. Mex. Ciencias Agrícolas 6, 399–405. https://doi.org/10.29312/remexca.v6i2.726</w:t>
      </w:r>
    </w:p>
    <w:p w14:paraId="589B525D"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 xml:space="preserve">Brizuela, B., Alcántar González, G., Sánchez García, P., Pea Kalra, Y., Crumbaugh, J., Olive, C., </w:t>
      </w:r>
      <w:r w:rsidRPr="000E2CDE">
        <w:rPr>
          <w:rFonts w:cs="Times New Roman"/>
          <w:noProof/>
          <w:szCs w:val="24"/>
        </w:rPr>
        <w:lastRenderedPageBreak/>
        <w:t>Tijerina Chávez, L., Maldonado Torres, R., 2007. Establecimiento de índices espectrales en el diagnóstico nutrimental de nitrógeno en maíz. Agrociencia.</w:t>
      </w:r>
    </w:p>
    <w:p w14:paraId="59B395B9"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Chuvieco, E., 2008. Teledetección ambiental, International Journal of Remote Sensing.</w:t>
      </w:r>
    </w:p>
    <w:p w14:paraId="5983AF2D"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Chuvieco, E., 1991. Fundamentos de teledetection espacial. Estud. Geogr. 52, 371.</w:t>
      </w:r>
    </w:p>
    <w:p w14:paraId="2BE42A70"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Foga, S., Scaramuzza, P.L., Guo, S., Zhu, Z., Dilley, R.D., Beckmann, T., Schmidt, G.L., Dwyer, J.L., Joseph Hughes, M., Laue, B., 2017. Cloud detection algorithm comparison and validation for operational Landsat data products. Remote Sens. Environ. 194, 379–390. https://doi.org/10.1016/j.rse.2017.03.026</w:t>
      </w:r>
    </w:p>
    <w:p w14:paraId="6B3CE366"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Huete, A.R., Hua, G., Qi, J., Chehbouni, A., van Leeuwen, W.J.D., 1992. Normalization of multidirectional red and NIR reflectances with the SAVI. Remote Sens. Environ. 45, 143–154. https://doi.org/10.1016/0034-4257(92)90074-T</w:t>
      </w:r>
    </w:p>
    <w:p w14:paraId="19ECC2A8"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Kahya, E., Kalayci, S., 2004. Trend analysis of streamflow in Turkey. J. Hydrol. 289, 128–144. https://doi.org/10.1016/j.jhydrol.2003.11.006</w:t>
      </w:r>
    </w:p>
    <w:p w14:paraId="2AF47196"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Melchiori  O.P.; Albarenque, S.M.; Faccendini, N.; Bianchini, A., R.J.M.. C., 2008. Utilización de sensores remotos como herramienta para el manejo de la nutrición nitrogenada en trigo. Trigo en Siembra Directa 72–77.</w:t>
      </w:r>
    </w:p>
    <w:p w14:paraId="7EB65710"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Militino, A.F., Moradi, M., Ugarte, M.D., 2020. On the performances of trend and change-point detection methods for remote sensing data. Remote Sens. https://doi.org/10.3390/rs12061008</w:t>
      </w:r>
    </w:p>
    <w:p w14:paraId="3436FD45"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3C9F0EAB"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Rondeaux, G., Steven, M., Baret, F., 1996. Optimization of soil-adjusted vegetation indices. Remote Sens. Environ. https://doi.org/10.1016/0034-4257(95)00186-7</w:t>
      </w:r>
    </w:p>
    <w:p w14:paraId="3D027E5A"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USGS, 2016. Earth Resources Observation and Science (EROS) Center [WWW Document]. URL https://www.usgs.gov/centers/eros (accessed 8.20.20).</w:t>
      </w:r>
    </w:p>
    <w:p w14:paraId="23B6206F"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USGS, 2011. Landsat 7 Science Data Users Handbook Landsat 7 Science Data Users Handbook. Natl. Aeronaut. Sp. Adm.</w:t>
      </w:r>
    </w:p>
    <w:p w14:paraId="1D06FEB8"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van Belle, G., Hughes, J.P., 1984. Nonparametric Tests for Trend in Water Quality. Water Resour. Res. https://doi.org/10.1029/WR020i001p00127</w:t>
      </w:r>
    </w:p>
    <w:p w14:paraId="30669BC2" w14:textId="77777777" w:rsidR="000E2CDE" w:rsidRPr="000E2CDE" w:rsidRDefault="000E2CDE" w:rsidP="000E2CDE">
      <w:pPr>
        <w:widowControl w:val="0"/>
        <w:autoSpaceDE w:val="0"/>
        <w:autoSpaceDN w:val="0"/>
        <w:adjustRightInd w:val="0"/>
        <w:spacing w:line="240" w:lineRule="auto"/>
        <w:ind w:left="480" w:hanging="480"/>
        <w:rPr>
          <w:rFonts w:cs="Times New Roman"/>
          <w:noProof/>
          <w:szCs w:val="24"/>
        </w:rPr>
      </w:pPr>
      <w:r w:rsidRPr="000E2CDE">
        <w:rPr>
          <w:rFonts w:cs="Times New Roman"/>
          <w:noProof/>
          <w:szCs w:val="24"/>
        </w:rPr>
        <w:t>Yue, S., Pilon, P., Cavadias, G., 2002. Power of the Mann-Kendall and Spearman’s rho tests for detecting monotonic trends in hydrological series. J. Hydrol. 259, 254–271. https://doi.org/10.1016/S0022-1694(01)00594-7</w:t>
      </w:r>
    </w:p>
    <w:p w14:paraId="6B721CD1" w14:textId="77777777" w:rsidR="000E2CDE" w:rsidRPr="000E2CDE" w:rsidRDefault="000E2CDE" w:rsidP="000E2CDE">
      <w:pPr>
        <w:widowControl w:val="0"/>
        <w:autoSpaceDE w:val="0"/>
        <w:autoSpaceDN w:val="0"/>
        <w:adjustRightInd w:val="0"/>
        <w:spacing w:line="240" w:lineRule="auto"/>
        <w:ind w:left="480" w:hanging="480"/>
        <w:rPr>
          <w:rFonts w:cs="Times New Roman"/>
          <w:noProof/>
        </w:rPr>
      </w:pPr>
      <w:r w:rsidRPr="000E2CDE">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6" w:author="Salazar, Lina Piedad" w:date="2020-12-03T15:39:00Z" w:initials="SLP">
    <w:p w14:paraId="3CB4F12D" w14:textId="545C5C85" w:rsidR="00624617" w:rsidRPr="005C1D4E" w:rsidRDefault="00624617">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87" w:author="Salazar, Lina Piedad" w:date="2020-12-03T15:40:00Z" w:initials="SLP">
    <w:p w14:paraId="68490417" w14:textId="7C9F917B" w:rsidR="00624617" w:rsidRPr="005C1D4E" w:rsidRDefault="00624617">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88" w:author="Montenegro, Frank David (Alliance Bioversity-CIAT)" w:date="2020-12-03T18:34:00Z" w:initials="MFD(B">
    <w:p w14:paraId="21C0B86B" w14:textId="4EF8C56B" w:rsidR="00624617" w:rsidRPr="00FA02C8" w:rsidRDefault="00624617">
      <w:pPr>
        <w:pStyle w:val="CommentText"/>
        <w:rPr>
          <w:lang w:val="es-CO"/>
        </w:rPr>
      </w:pPr>
      <w:r>
        <w:rPr>
          <w:rStyle w:val="CommentReference"/>
        </w:rPr>
        <w:annotationRef/>
      </w:r>
      <w:proofErr w:type="gramStart"/>
      <w:r w:rsidRPr="00FA02C8">
        <w:rPr>
          <w:lang w:val="es-CO"/>
        </w:rPr>
        <w:t>No entiendo, es sol</w:t>
      </w:r>
      <w:r>
        <w:rPr>
          <w:lang w:val="es-CO"/>
        </w:rPr>
        <w:t>o para los agricultores que tienen PACTA?</w:t>
      </w:r>
      <w:proofErr w:type="gramEnd"/>
      <w:r>
        <w:rPr>
          <w:lang w:val="es-CO"/>
        </w:rPr>
        <w:t xml:space="preserve"> Porque esto cambia mucho la orientación del proyecto.</w:t>
      </w:r>
    </w:p>
  </w:comment>
  <w:comment w:id="91" w:author="Palacios Taboada, Ana Claudia" w:date="2020-11-18T11:40:00Z" w:initials="PTAC">
    <w:p w14:paraId="4AC56264" w14:textId="1056C646" w:rsidR="00624617" w:rsidRPr="00DF721D" w:rsidRDefault="00624617">
      <w:pPr>
        <w:pStyle w:val="CommentText"/>
        <w:rPr>
          <w:lang w:val="es-419"/>
        </w:rPr>
      </w:pPr>
      <w:r>
        <w:rPr>
          <w:rStyle w:val="CommentReference"/>
        </w:rPr>
        <w:annotationRef/>
      </w:r>
      <w:proofErr w:type="gramStart"/>
      <w:r w:rsidRPr="00DF721D">
        <w:rPr>
          <w:lang w:val="es-419"/>
        </w:rPr>
        <w:t>Cuántos fueron?</w:t>
      </w:r>
      <w:proofErr w:type="gramEnd"/>
    </w:p>
  </w:comment>
  <w:comment w:id="92" w:author="Montenegro, Frank David (Alliance Bioversity-CIAT)" w:date="2020-12-03T18:57:00Z" w:initials="MFD(B">
    <w:p w14:paraId="26973CD4" w14:textId="59B1DE48" w:rsidR="00624617" w:rsidRPr="003015EA" w:rsidRDefault="00624617">
      <w:pPr>
        <w:pStyle w:val="CommentText"/>
        <w:rPr>
          <w:lang w:val="es-CO"/>
        </w:rPr>
      </w:pPr>
      <w:r>
        <w:rPr>
          <w:rStyle w:val="CommentReference"/>
        </w:rPr>
        <w:annotationRef/>
      </w:r>
      <w:r>
        <w:rPr>
          <w:lang w:val="es-CO"/>
        </w:rPr>
        <w:t xml:space="preserve">Fueron 58 y los </w:t>
      </w:r>
      <w:proofErr w:type="spellStart"/>
      <w:r>
        <w:rPr>
          <w:lang w:val="es-CO"/>
        </w:rPr>
        <w:t>agrege</w:t>
      </w:r>
      <w:proofErr w:type="spellEnd"/>
    </w:p>
  </w:comment>
  <w:comment w:id="89" w:author="Salazar, Lina Piedad" w:date="2020-12-03T15:40:00Z" w:initials="SLP">
    <w:p w14:paraId="109D14FF" w14:textId="05BD7733" w:rsidR="00624617" w:rsidRPr="005C1D4E" w:rsidRDefault="00624617">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90" w:author="Montenegro, Frank David (Alliance Bioversity-CIAT)" w:date="2020-12-03T18:52:00Z" w:initials="MFD(B">
    <w:p w14:paraId="30D05001" w14:textId="2C2EC34E" w:rsidR="00624617" w:rsidRPr="002C6136" w:rsidRDefault="00624617">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93" w:author="Salazar, Lina Piedad" w:date="2020-12-03T15:41:00Z" w:initials="SLP">
    <w:p w14:paraId="30B5779C" w14:textId="2027144D" w:rsidR="00624617" w:rsidRPr="005C1D4E" w:rsidRDefault="00624617">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94" w:author="Montenegro, Frank David (Alliance Bioversity-CIAT)" w:date="2020-12-03T18:58:00Z" w:initials="MFD(B">
    <w:p w14:paraId="392706C4" w14:textId="5B62E868" w:rsidR="00624617" w:rsidRPr="002C6136" w:rsidRDefault="00624617">
      <w:pPr>
        <w:pStyle w:val="CommentText"/>
        <w:rPr>
          <w:lang w:val="es-CO"/>
        </w:rPr>
      </w:pPr>
      <w:r>
        <w:rPr>
          <w:rStyle w:val="CommentReference"/>
        </w:rPr>
        <w:annotationRef/>
      </w:r>
      <w:r>
        <w:rPr>
          <w:lang w:val="es-CO"/>
        </w:rPr>
        <w:t>Se agrego</w:t>
      </w:r>
    </w:p>
  </w:comment>
  <w:comment w:id="95" w:author="Palacios Taboada, Ana Claudia" w:date="2020-11-18T11:41:00Z" w:initials="PTAC">
    <w:p w14:paraId="6C011DEE" w14:textId="69C97346" w:rsidR="00624617" w:rsidRPr="00DF721D" w:rsidRDefault="00624617">
      <w:pPr>
        <w:pStyle w:val="CommentText"/>
        <w:rPr>
          <w:lang w:val="es-419"/>
        </w:rPr>
      </w:pPr>
      <w:r>
        <w:rPr>
          <w:rStyle w:val="CommentReference"/>
        </w:rPr>
        <w:annotationRef/>
      </w:r>
      <w:proofErr w:type="gramStart"/>
      <w:r w:rsidRPr="00B23FB1">
        <w:rPr>
          <w:lang w:val="es-419"/>
        </w:rPr>
        <w:t>Incluiremos el c</w:t>
      </w:r>
      <w:r>
        <w:rPr>
          <w:lang w:val="es-419"/>
        </w:rPr>
        <w:t>ambio en el uso del agua aquí también como objetivo?</w:t>
      </w:r>
      <w:proofErr w:type="gramEnd"/>
    </w:p>
  </w:comment>
  <w:comment w:id="96" w:author="Montenegro, Frank David (Alliance Bioversity-CIAT)" w:date="2020-12-05T17:26:00Z" w:initials="MFD(B">
    <w:p w14:paraId="2EEF2AF1" w14:textId="64FCCE86" w:rsidR="00624617" w:rsidRPr="00B93DC3" w:rsidRDefault="00624617">
      <w:pPr>
        <w:pStyle w:val="CommentText"/>
        <w:rPr>
          <w:lang w:val="es-CO"/>
        </w:rPr>
      </w:pPr>
      <w:r>
        <w:rPr>
          <w:rStyle w:val="CommentReference"/>
        </w:rPr>
        <w:annotationRef/>
      </w:r>
      <w:r w:rsidRPr="00B93DC3">
        <w:rPr>
          <w:lang w:val="es-CO"/>
        </w:rPr>
        <w:t>No, esto lo excluiremos.</w:t>
      </w:r>
    </w:p>
  </w:comment>
  <w:comment w:id="101" w:author="Montenegro, Frank David (Alliance Bioversity-CIAT)" w:date="2020-12-08T12:54:00Z" w:initials="MFD(B">
    <w:p w14:paraId="410AED8D" w14:textId="45387BD1" w:rsidR="00624617" w:rsidRPr="00F615B8" w:rsidRDefault="00624617">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104" w:author="Palacios Taboada, Ana Claudia" w:date="2020-11-18T11:46:00Z" w:initials="PTAC">
    <w:p w14:paraId="39C7C33B" w14:textId="78C03E9D" w:rsidR="00624617" w:rsidRPr="00DF721D" w:rsidRDefault="00624617">
      <w:pPr>
        <w:pStyle w:val="CommentText"/>
        <w:rPr>
          <w:lang w:val="es-419"/>
        </w:rPr>
      </w:pPr>
      <w:r>
        <w:rPr>
          <w:rStyle w:val="CommentReference"/>
        </w:rPr>
        <w:annotationRef/>
      </w:r>
      <w:proofErr w:type="gramStart"/>
      <w:r w:rsidRPr="00DF721D">
        <w:rPr>
          <w:lang w:val="es-419"/>
        </w:rPr>
        <w:t>Esta información de dónde la sacaro</w:t>
      </w:r>
      <w:r>
        <w:rPr>
          <w:lang w:val="es-419"/>
        </w:rPr>
        <w:t>n?</w:t>
      </w:r>
      <w:proofErr w:type="gramEnd"/>
      <w:r>
        <w:rPr>
          <w:lang w:val="es-419"/>
        </w:rPr>
        <w:t xml:space="preserve"> </w:t>
      </w:r>
      <w:proofErr w:type="gramStart"/>
      <w:r>
        <w:rPr>
          <w:lang w:val="es-419"/>
        </w:rPr>
        <w:t xml:space="preserve">Del </w:t>
      </w:r>
      <w:proofErr w:type="spellStart"/>
      <w:r>
        <w:rPr>
          <w:lang w:val="es-419"/>
        </w:rPr>
        <w:t>working</w:t>
      </w:r>
      <w:proofErr w:type="spellEnd"/>
      <w:r>
        <w:rPr>
          <w:lang w:val="es-419"/>
        </w:rPr>
        <w:t xml:space="preserve"> </w:t>
      </w:r>
      <w:proofErr w:type="spellStart"/>
      <w:r>
        <w:rPr>
          <w:lang w:val="es-419"/>
        </w:rPr>
        <w:t>paper</w:t>
      </w:r>
      <w:proofErr w:type="spellEnd"/>
      <w:r>
        <w:rPr>
          <w:lang w:val="es-419"/>
        </w:rPr>
        <w:t xml:space="preserve"> que enviamos?</w:t>
      </w:r>
      <w:proofErr w:type="gramEnd"/>
      <w:r>
        <w:rPr>
          <w:lang w:val="es-419"/>
        </w:rPr>
        <w:t xml:space="preserve"> Porque se recolectaron muchas más, solo que 435 son las observaciones para las que tenemos panel e </w:t>
      </w:r>
      <w:proofErr w:type="spellStart"/>
      <w:r>
        <w:rPr>
          <w:lang w:val="es-419"/>
        </w:rPr>
        <w:t>info</w:t>
      </w:r>
      <w:proofErr w:type="spellEnd"/>
      <w:r>
        <w:rPr>
          <w:lang w:val="es-419"/>
        </w:rPr>
        <w:t xml:space="preserve"> georreferenciada.</w:t>
      </w:r>
    </w:p>
  </w:comment>
  <w:comment w:id="105" w:author="Montenegro, Frank David (Alliance Bioversity-CIAT)" w:date="2020-12-03T18:42:00Z" w:initials="MFD(B">
    <w:p w14:paraId="18CBB96B" w14:textId="6E01B911" w:rsidR="00624617" w:rsidRPr="00BB78C6" w:rsidRDefault="00624617">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108" w:author="Salazar, Lina Piedad" w:date="2020-12-03T15:45:00Z" w:initials="SLP">
    <w:p w14:paraId="094D3EE2" w14:textId="2902C058" w:rsidR="00624617" w:rsidRPr="005C1D4E" w:rsidRDefault="00624617">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109" w:author="Montenegro, Frank David (Alliance Bioversity-CIAT)" w:date="2020-12-05T11:03:00Z" w:initials="MFD(B">
    <w:p w14:paraId="4014FF30" w14:textId="4719B65C" w:rsidR="00624617" w:rsidRPr="00CC0984" w:rsidRDefault="00624617">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112" w:author="Salazar, Lina Piedad" w:date="2020-12-03T15:49:00Z" w:initials="SLP">
    <w:p w14:paraId="4BBC0BCB" w14:textId="5A83142C" w:rsidR="00624617" w:rsidRPr="000F24CF" w:rsidRDefault="00624617">
      <w:pPr>
        <w:pStyle w:val="CommentText"/>
        <w:rPr>
          <w:lang w:val="es-ES_tradnl"/>
        </w:rPr>
      </w:pPr>
      <w:r>
        <w:rPr>
          <w:rStyle w:val="CommentReference"/>
        </w:rPr>
        <w:annotationRef/>
      </w:r>
      <w:r w:rsidRPr="000F24CF">
        <w:rPr>
          <w:lang w:val="es-ES_tradnl"/>
        </w:rPr>
        <w:t>Explicar aquí un poco la</w:t>
      </w:r>
      <w:r>
        <w:rPr>
          <w:lang w:val="es-ES_tradnl"/>
        </w:rPr>
        <w:t xml:space="preserve">s generalidades de los datos Landsat, por qué son los </w:t>
      </w:r>
      <w:proofErr w:type="spellStart"/>
      <w:r>
        <w:rPr>
          <w:lang w:val="es-ES_tradnl"/>
        </w:rPr>
        <w:t>mas</w:t>
      </w:r>
      <w:proofErr w:type="spellEnd"/>
      <w:r>
        <w:rPr>
          <w:lang w:val="es-ES_tradnl"/>
        </w:rPr>
        <w:t xml:space="preserve"> relevantes para ese estudio.</w:t>
      </w:r>
    </w:p>
  </w:comment>
  <w:comment w:id="113" w:author="Montenegro, Frank David (Alliance Bioversity-CIAT)" w:date="2020-12-08T13:27:00Z" w:initials="MFD(B">
    <w:p w14:paraId="4AA8B05E" w14:textId="736752EB" w:rsidR="00624617" w:rsidRPr="00B6754D" w:rsidRDefault="00624617">
      <w:pPr>
        <w:pStyle w:val="CommentText"/>
        <w:rPr>
          <w:lang w:val="es-CO"/>
        </w:rPr>
      </w:pPr>
      <w:r>
        <w:rPr>
          <w:rStyle w:val="CommentReference"/>
        </w:rPr>
        <w:annotationRef/>
      </w:r>
      <w:r w:rsidRPr="00B6754D">
        <w:rPr>
          <w:lang w:val="es-CO"/>
        </w:rPr>
        <w:t>Hecho</w:t>
      </w:r>
    </w:p>
  </w:comment>
  <w:comment w:id="116" w:author="Palacios Taboada, Ana Claudia" w:date="2020-11-17T15:07:00Z" w:initials="PTAC">
    <w:p w14:paraId="186AC4D2" w14:textId="6538BC23" w:rsidR="00624617" w:rsidRPr="006F7ADD" w:rsidRDefault="00624617">
      <w:pPr>
        <w:pStyle w:val="CommentText"/>
        <w:rPr>
          <w:lang w:val="es-419"/>
        </w:rPr>
      </w:pPr>
      <w:r>
        <w:rPr>
          <w:rStyle w:val="CommentReference"/>
        </w:rPr>
        <w:annotationRef/>
      </w:r>
      <w:proofErr w:type="gramStart"/>
      <w:r w:rsidRPr="006F7ADD">
        <w:rPr>
          <w:lang w:val="es-419"/>
        </w:rPr>
        <w:t>Qué bueno que lo pudieron a</w:t>
      </w:r>
      <w:r>
        <w:rPr>
          <w:lang w:val="es-419"/>
        </w:rPr>
        <w:t>gregar!</w:t>
      </w:r>
      <w:proofErr w:type="gramEnd"/>
      <w:r>
        <w:rPr>
          <w:lang w:val="es-419"/>
        </w:rPr>
        <w:t xml:space="preserve"> Esto es nuevo en comparación al reporte anterior.</w:t>
      </w:r>
      <w:r>
        <w:rPr>
          <w:lang w:val="es-419"/>
        </w:rPr>
        <w:br/>
        <w:t>Comentario final después de leer todo este reporte: En la parte de resultados no se incluye este índice aún, ni en el ejemplo.</w:t>
      </w:r>
    </w:p>
  </w:comment>
  <w:comment w:id="117" w:author="Montenegro, Frank David (Alliance Bioversity-CIAT)" w:date="2020-12-05T11:06:00Z" w:initials="MFD(B">
    <w:p w14:paraId="22F50893" w14:textId="6F9C6393" w:rsidR="00624617" w:rsidRPr="00CC0984" w:rsidRDefault="00624617">
      <w:pPr>
        <w:pStyle w:val="CommentText"/>
        <w:rPr>
          <w:lang w:val="es-CO"/>
        </w:rPr>
      </w:pPr>
      <w:r>
        <w:rPr>
          <w:rStyle w:val="CommentReference"/>
        </w:rPr>
        <w:annotationRef/>
      </w:r>
      <w:r w:rsidRPr="00CC0984">
        <w:rPr>
          <w:lang w:val="es-CO"/>
        </w:rPr>
        <w:t>Si y no, se va a e</w:t>
      </w:r>
      <w:r>
        <w:rPr>
          <w:lang w:val="es-CO"/>
        </w:rPr>
        <w:t>xcluir del estudio porque no tiene afinidad con los objetivos, como lo exprese anteriormente dependía del tiempo que tuviera para poder hacer este otro análisis</w:t>
      </w:r>
    </w:p>
  </w:comment>
  <w:comment w:id="120" w:author="Palacios Taboada, Ana Claudia" w:date="2020-11-17T15:13:00Z" w:initials="PTAC">
    <w:p w14:paraId="2BBD8028" w14:textId="00B48A35" w:rsidR="00624617" w:rsidRPr="006F7ADD" w:rsidRDefault="00624617">
      <w:pPr>
        <w:pStyle w:val="CommentText"/>
        <w:rPr>
          <w:lang w:val="es-419"/>
        </w:rPr>
      </w:pPr>
      <w:r>
        <w:rPr>
          <w:rStyle w:val="CommentReference"/>
        </w:rPr>
        <w:annotationRef/>
      </w:r>
      <w:proofErr w:type="gramStart"/>
      <w:r>
        <w:rPr>
          <w:lang w:val="es-419"/>
        </w:rPr>
        <w:t>Qué significa NIR?</w:t>
      </w:r>
      <w:proofErr w:type="gramEnd"/>
      <w:r>
        <w:rPr>
          <w:lang w:val="es-419"/>
        </w:rPr>
        <w:t xml:space="preserve">, definir las variables de las ecuaciones </w:t>
      </w:r>
    </w:p>
  </w:comment>
  <w:comment w:id="121" w:author="Montenegro, Frank David (Alliance Bioversity-CIAT)" w:date="2020-12-09T10:15:00Z" w:initials="MFD(B">
    <w:p w14:paraId="2E469FFB" w14:textId="136D8B47" w:rsidR="00F1487D" w:rsidRDefault="00F1487D">
      <w:pPr>
        <w:pStyle w:val="CommentText"/>
      </w:pPr>
      <w:r>
        <w:rPr>
          <w:rStyle w:val="CommentReference"/>
        </w:rPr>
        <w:annotationRef/>
      </w:r>
      <w:proofErr w:type="spellStart"/>
      <w:r>
        <w:t>Hecho</w:t>
      </w:r>
      <w:proofErr w:type="spellEnd"/>
    </w:p>
  </w:comment>
  <w:comment w:id="123" w:author="Palacios Taboada, Ana Claudia" w:date="2020-11-17T15:10:00Z" w:initials="PTAC">
    <w:p w14:paraId="4B99FAF7" w14:textId="3CA12941" w:rsidR="00624617" w:rsidRPr="006F7ADD" w:rsidRDefault="00624617">
      <w:pPr>
        <w:pStyle w:val="CommentText"/>
        <w:rPr>
          <w:lang w:val="es-419"/>
        </w:rPr>
      </w:pPr>
      <w:r>
        <w:rPr>
          <w:rStyle w:val="CommentReference"/>
        </w:rPr>
        <w:annotationRef/>
      </w:r>
      <w:proofErr w:type="gramStart"/>
      <w:r w:rsidRPr="006F7ADD">
        <w:rPr>
          <w:lang w:val="es-419"/>
        </w:rPr>
        <w:t>Suelos expuestos a qué?</w:t>
      </w:r>
      <w:proofErr w:type="gramEnd"/>
    </w:p>
  </w:comment>
  <w:comment w:id="124" w:author="Salazar, Lina Piedad" w:date="2020-12-03T15:52:00Z" w:initials="SLP">
    <w:p w14:paraId="2926C801" w14:textId="29DE5F4E" w:rsidR="00624617" w:rsidRPr="000F24CF" w:rsidRDefault="00624617">
      <w:pPr>
        <w:pStyle w:val="CommentText"/>
        <w:rPr>
          <w:lang w:val="es-ES_tradnl"/>
        </w:rPr>
      </w:pPr>
      <w:r>
        <w:rPr>
          <w:rStyle w:val="CommentReference"/>
        </w:rPr>
        <w:annotationRef/>
      </w:r>
      <w:r w:rsidRPr="000F24CF">
        <w:rPr>
          <w:lang w:val="es-ES_tradnl"/>
        </w:rPr>
        <w:t xml:space="preserve">Asumo que son suelos </w:t>
      </w:r>
      <w:r>
        <w:rPr>
          <w:lang w:val="es-ES_tradnl"/>
        </w:rPr>
        <w:t xml:space="preserve">sin cultivos… expuestos a la intemperie. </w:t>
      </w:r>
    </w:p>
  </w:comment>
  <w:comment w:id="125" w:author="Montenegro, Frank David (Alliance Bioversity-CIAT)" w:date="2020-12-05T11:09:00Z" w:initials="MFD(B">
    <w:p w14:paraId="7251FB2F" w14:textId="107B1775" w:rsidR="00624617" w:rsidRPr="00DF208C" w:rsidRDefault="00624617">
      <w:pPr>
        <w:pStyle w:val="CommentText"/>
        <w:rPr>
          <w:lang w:val="es-CO"/>
        </w:rPr>
      </w:pPr>
      <w:r>
        <w:rPr>
          <w:rStyle w:val="CommentReference"/>
        </w:rPr>
        <w:annotationRef/>
      </w:r>
      <w:r w:rsidRPr="00DF208C">
        <w:rPr>
          <w:lang w:val="es-CO"/>
        </w:rPr>
        <w:t>Si, son suelo desnudos</w:t>
      </w:r>
    </w:p>
  </w:comment>
  <w:comment w:id="127" w:author="Salazar, Lina Piedad" w:date="2020-12-03T15:53:00Z" w:initials="SLP">
    <w:p w14:paraId="52FB0CCD" w14:textId="567602E2" w:rsidR="00624617" w:rsidRPr="000F24CF" w:rsidRDefault="00624617">
      <w:pPr>
        <w:pStyle w:val="CommentText"/>
        <w:rPr>
          <w:lang w:val="es-ES_tradnl"/>
        </w:rPr>
      </w:pPr>
      <w:r>
        <w:rPr>
          <w:rStyle w:val="CommentReference"/>
        </w:rPr>
        <w:annotationRef/>
      </w:r>
      <w:proofErr w:type="spellStart"/>
      <w:r w:rsidRPr="000F24CF">
        <w:rPr>
          <w:lang w:val="es-ES_tradnl"/>
        </w:rPr>
        <w:t>Definer</w:t>
      </w:r>
      <w:proofErr w:type="spellEnd"/>
      <w:r w:rsidRPr="000F24CF">
        <w:rPr>
          <w:lang w:val="es-ES_tradnl"/>
        </w:rPr>
        <w:t xml:space="preserve"> las variables de la</w:t>
      </w:r>
      <w:r>
        <w:rPr>
          <w:lang w:val="es-ES_tradnl"/>
        </w:rPr>
        <w:t xml:space="preserve">s ecuaciones. </w:t>
      </w:r>
    </w:p>
  </w:comment>
  <w:comment w:id="128" w:author="Montenegro, Frank David (Alliance Bioversity-CIAT)" w:date="2020-12-09T10:35:00Z" w:initials="MFD(B">
    <w:p w14:paraId="12E39D49" w14:textId="1286A58A" w:rsidR="00EC6B97" w:rsidRDefault="00EC6B97">
      <w:pPr>
        <w:pStyle w:val="CommentText"/>
      </w:pPr>
      <w:r>
        <w:rPr>
          <w:rStyle w:val="CommentReference"/>
        </w:rPr>
        <w:annotationRef/>
      </w:r>
      <w:proofErr w:type="spellStart"/>
      <w:r>
        <w:t>Hecho</w:t>
      </w:r>
      <w:proofErr w:type="spellEnd"/>
    </w:p>
  </w:comment>
  <w:comment w:id="129" w:author="Palacios Taboada, Ana Claudia" w:date="2020-11-17T15:14:00Z" w:initials="PTAC">
    <w:p w14:paraId="1F038581" w14:textId="7D27E09E" w:rsidR="00624617" w:rsidRPr="006F7ADD" w:rsidRDefault="00624617">
      <w:pPr>
        <w:pStyle w:val="CommentText"/>
        <w:rPr>
          <w:lang w:val="es-419"/>
        </w:rPr>
      </w:pPr>
      <w:r>
        <w:rPr>
          <w:rStyle w:val="CommentReference"/>
        </w:rPr>
        <w:annotationRef/>
      </w:r>
      <w:proofErr w:type="gramStart"/>
      <w:r w:rsidRPr="006F7ADD">
        <w:rPr>
          <w:lang w:val="es-419"/>
        </w:rPr>
        <w:t>Qué criterios se utilizan para co</w:t>
      </w:r>
      <w:r>
        <w:rPr>
          <w:lang w:val="es-419"/>
        </w:rPr>
        <w:t>nsiderar una zona como de gran intensidad vegetal o escaza?</w:t>
      </w:r>
      <w:proofErr w:type="gramEnd"/>
    </w:p>
  </w:comment>
  <w:comment w:id="130" w:author="Montenegro, Frank David (Alliance Bioversity-CIAT)" w:date="2020-12-05T11:09:00Z" w:initials="MFD(B">
    <w:p w14:paraId="5D3F8F1C" w14:textId="3A6129DF" w:rsidR="00624617" w:rsidRPr="00B93DC3" w:rsidRDefault="00624617">
      <w:pPr>
        <w:pStyle w:val="CommentText"/>
        <w:rPr>
          <w:lang w:val="es-CO"/>
        </w:rPr>
      </w:pPr>
      <w:r>
        <w:rPr>
          <w:rStyle w:val="CommentReference"/>
        </w:rPr>
        <w:annotationRef/>
      </w:r>
      <w:proofErr w:type="spellStart"/>
      <w:r w:rsidR="00EC6B97">
        <w:rPr>
          <w:lang w:val="es-CO"/>
        </w:rPr>
        <w:t>Rondeaux</w:t>
      </w:r>
      <w:proofErr w:type="spellEnd"/>
      <w:r w:rsidR="00EC6B97">
        <w:rPr>
          <w:lang w:val="es-CO"/>
        </w:rPr>
        <w:t xml:space="preserve"> et </w:t>
      </w:r>
      <w:proofErr w:type="spellStart"/>
      <w:r w:rsidR="00EC6B97">
        <w:rPr>
          <w:lang w:val="es-CO"/>
        </w:rPr>
        <w:t>al</w:t>
      </w:r>
      <w:proofErr w:type="spellEnd"/>
      <w:r w:rsidR="00EC6B97">
        <w:rPr>
          <w:lang w:val="es-CO"/>
        </w:rPr>
        <w:t xml:space="preserve"> 1996</w:t>
      </w:r>
      <w:r>
        <w:rPr>
          <w:lang w:val="es-CO"/>
        </w:rPr>
        <w:t xml:space="preserve"> lo explica, pero como este no es el objetivo del trabajo se escoge 0.</w:t>
      </w:r>
      <w:r w:rsidR="00EC6B97">
        <w:rPr>
          <w:lang w:val="es-CO"/>
        </w:rPr>
        <w:t>16 para el valor L que es el sugerido por el autor.</w:t>
      </w:r>
    </w:p>
  </w:comment>
  <w:comment w:id="132" w:author="Palacios Taboada, Ana Claudia" w:date="2020-11-17T16:03:00Z" w:initials="PTAC">
    <w:p w14:paraId="1257EB7D" w14:textId="6CD8780B" w:rsidR="00624617" w:rsidRPr="00FF6796" w:rsidRDefault="00624617">
      <w:pPr>
        <w:pStyle w:val="CommentText"/>
        <w:rPr>
          <w:lang w:val="es-419"/>
        </w:rPr>
      </w:pPr>
      <w:r>
        <w:rPr>
          <w:rStyle w:val="CommentReference"/>
        </w:rPr>
        <w:annotationRef/>
      </w:r>
      <w:proofErr w:type="gramStart"/>
      <w:r w:rsidRPr="00FF6796">
        <w:rPr>
          <w:lang w:val="es-419"/>
        </w:rPr>
        <w:t>Qué es el Azul?</w:t>
      </w:r>
      <w:proofErr w:type="gramEnd"/>
      <w:r w:rsidRPr="00FF6796">
        <w:rPr>
          <w:lang w:val="es-419"/>
        </w:rPr>
        <w:t xml:space="preserve"> </w:t>
      </w:r>
      <w:proofErr w:type="gramStart"/>
      <w:r w:rsidRPr="00FF6796">
        <w:rPr>
          <w:lang w:val="es-419"/>
        </w:rPr>
        <w:t>Cómo e</w:t>
      </w:r>
      <w:r>
        <w:rPr>
          <w:lang w:val="es-419"/>
        </w:rPr>
        <w:t>s que incluir la banda azul hace que se tome en cuenta las altas cantidades de biomasa?</w:t>
      </w:r>
      <w:proofErr w:type="gramEnd"/>
    </w:p>
  </w:comment>
  <w:comment w:id="133" w:author="Montenegro, Frank David (Alliance Bioversity-CIAT)" w:date="2020-12-05T11:10:00Z" w:initials="MFD(B">
    <w:p w14:paraId="32E9EE23" w14:textId="689CA65B" w:rsidR="00624617" w:rsidRPr="00CC0984" w:rsidRDefault="00624617">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w:t>
      </w:r>
      <w:r w:rsidR="00854949">
        <w:rPr>
          <w:lang w:val="es-CO"/>
        </w:rPr>
        <w:t>. Entonces si se agrega la banda azul podrás captar más vegetación que se puede escapar de la banda roja entonces podrás captar mas biomasa.</w:t>
      </w:r>
    </w:p>
  </w:comment>
  <w:comment w:id="134" w:author="Salazar, Lina Piedad" w:date="2020-12-03T15:53:00Z" w:initials="SLP">
    <w:p w14:paraId="08597311" w14:textId="5A53463B" w:rsidR="00624617" w:rsidRPr="000F24CF" w:rsidRDefault="00624617">
      <w:pPr>
        <w:pStyle w:val="CommentText"/>
        <w:rPr>
          <w:lang w:val="es-ES_tradnl"/>
        </w:rPr>
      </w:pPr>
      <w:r>
        <w:rPr>
          <w:rStyle w:val="CommentReference"/>
        </w:rPr>
        <w:annotationRef/>
      </w:r>
      <w:proofErr w:type="gramStart"/>
      <w:r w:rsidRPr="000F24CF">
        <w:rPr>
          <w:lang w:val="es-ES_tradnl"/>
        </w:rPr>
        <w:t>Que significan la</w:t>
      </w:r>
      <w:r>
        <w:rPr>
          <w:lang w:val="es-ES_tradnl"/>
        </w:rPr>
        <w:t>s variables?</w:t>
      </w:r>
      <w:proofErr w:type="gramEnd"/>
      <w:r>
        <w:rPr>
          <w:lang w:val="es-ES_tradnl"/>
        </w:rPr>
        <w:t xml:space="preserve"> </w:t>
      </w:r>
      <w:proofErr w:type="gramStart"/>
      <w:r>
        <w:rPr>
          <w:lang w:val="es-ES_tradnl"/>
        </w:rPr>
        <w:t>Cual efecto del suelo y aerosoles?</w:t>
      </w:r>
      <w:proofErr w:type="gramEnd"/>
    </w:p>
  </w:comment>
  <w:comment w:id="135" w:author="Montenegro, Frank David (Alliance Bioversity-CIAT)" w:date="2020-12-08T13:41:00Z" w:initials="MFD(B">
    <w:p w14:paraId="677A3C1B" w14:textId="733B2981" w:rsidR="00624617" w:rsidRPr="001E542E" w:rsidRDefault="00624617">
      <w:pPr>
        <w:pStyle w:val="CommentText"/>
        <w:rPr>
          <w:lang w:val="es-CO"/>
        </w:rPr>
      </w:pPr>
      <w:r>
        <w:rPr>
          <w:rStyle w:val="CommentReference"/>
        </w:rPr>
        <w:annotationRef/>
      </w:r>
      <w:r w:rsidRPr="001E542E">
        <w:rPr>
          <w:lang w:val="es-CO"/>
        </w:rPr>
        <w:t xml:space="preserve">El </w:t>
      </w:r>
      <w:r w:rsidR="00854949">
        <w:rPr>
          <w:lang w:val="es-CO"/>
        </w:rPr>
        <w:t xml:space="preserve">efecto del suelo desnudo hace que la reflectancia de las imágenes suba lo que hay una saturación de </w:t>
      </w:r>
      <w:proofErr w:type="spellStart"/>
      <w:r w:rsidR="00854949">
        <w:rPr>
          <w:lang w:val="es-CO"/>
        </w:rPr>
        <w:t>informacion</w:t>
      </w:r>
      <w:proofErr w:type="spellEnd"/>
      <w:r w:rsidR="00854949">
        <w:rPr>
          <w:lang w:val="es-CO"/>
        </w:rPr>
        <w:t xml:space="preserve">, por otro </w:t>
      </w:r>
      <w:proofErr w:type="gramStart"/>
      <w:r w:rsidR="00854949">
        <w:rPr>
          <w:lang w:val="es-CO"/>
        </w:rPr>
        <w:t>lado</w:t>
      </w:r>
      <w:proofErr w:type="gramEnd"/>
      <w:r w:rsidR="00854949">
        <w:rPr>
          <w:lang w:val="es-CO"/>
        </w:rPr>
        <w:t xml:space="preserve"> los </w:t>
      </w:r>
      <w:r>
        <w:rPr>
          <w:lang w:val="es-CO"/>
        </w:rPr>
        <w:t>aerosoles hace referencia a una capa atmosférica.</w:t>
      </w:r>
    </w:p>
  </w:comment>
  <w:comment w:id="143" w:author="Salazar, Lina Piedad" w:date="2020-12-03T15:54:00Z" w:initials="SLP">
    <w:p w14:paraId="0BEF8D41" w14:textId="54EFCF32" w:rsidR="00624617" w:rsidRPr="00DB6720" w:rsidRDefault="00624617">
      <w:pPr>
        <w:pStyle w:val="CommentText"/>
        <w:rPr>
          <w:lang w:val="es-ES_tradnl"/>
        </w:rPr>
      </w:pPr>
      <w:r>
        <w:rPr>
          <w:rStyle w:val="CommentReference"/>
        </w:rPr>
        <w:annotationRef/>
      </w:r>
      <w:proofErr w:type="gramStart"/>
      <w:r w:rsidRPr="00DB6720">
        <w:rPr>
          <w:lang w:val="es-ES_tradnl"/>
        </w:rPr>
        <w:t>Entonces este í</w:t>
      </w:r>
      <w:r>
        <w:rPr>
          <w:lang w:val="es-ES_tradnl"/>
        </w:rPr>
        <w:t>ndice mide el estrés hídrico al que está sometida una planta?</w:t>
      </w:r>
      <w:proofErr w:type="gramEnd"/>
    </w:p>
  </w:comment>
  <w:comment w:id="144" w:author="Montenegro, Frank David (Alliance Bioversity-CIAT)" w:date="2020-12-08T13:42:00Z" w:initials="MFD(B">
    <w:p w14:paraId="55B4C26C" w14:textId="1027846F" w:rsidR="00624617" w:rsidRPr="001E542E" w:rsidRDefault="00624617">
      <w:pPr>
        <w:pStyle w:val="CommentText"/>
        <w:rPr>
          <w:lang w:val="es-CO"/>
        </w:rPr>
      </w:pPr>
      <w:r>
        <w:rPr>
          <w:rStyle w:val="CommentReference"/>
        </w:rPr>
        <w:annotationRef/>
      </w:r>
      <w:proofErr w:type="spellStart"/>
      <w:r w:rsidRPr="001E542E">
        <w:rPr>
          <w:lang w:val="es-CO"/>
        </w:rPr>
        <w:t>Si</w:t>
      </w:r>
      <w:proofErr w:type="spellEnd"/>
      <w:r w:rsidRPr="001E542E">
        <w:rPr>
          <w:lang w:val="es-CO"/>
        </w:rPr>
        <w:t xml:space="preserve">, es un gran </w:t>
      </w:r>
      <w:proofErr w:type="spellStart"/>
      <w:r w:rsidRPr="001E542E">
        <w:rPr>
          <w:lang w:val="es-CO"/>
        </w:rPr>
        <w:t>idicador</w:t>
      </w:r>
      <w:proofErr w:type="spellEnd"/>
      <w:r w:rsidRPr="001E542E">
        <w:rPr>
          <w:lang w:val="es-CO"/>
        </w:rPr>
        <w:t xml:space="preserve"> para esto</w:t>
      </w:r>
      <w:r>
        <w:rPr>
          <w:lang w:val="es-CO"/>
        </w:rPr>
        <w:t xml:space="preserve">, </w:t>
      </w:r>
      <w:proofErr w:type="spellStart"/>
      <w:r>
        <w:rPr>
          <w:lang w:val="es-CO"/>
        </w:rPr>
        <w:t>ademas</w:t>
      </w:r>
      <w:proofErr w:type="spellEnd"/>
      <w:r>
        <w:rPr>
          <w:lang w:val="es-CO"/>
        </w:rPr>
        <w:t xml:space="preserve"> se usa para medir sequias </w:t>
      </w:r>
      <w:proofErr w:type="gramStart"/>
      <w:r>
        <w:rPr>
          <w:lang w:val="es-CO"/>
        </w:rPr>
        <w:t>meteorológicas ,</w:t>
      </w:r>
      <w:proofErr w:type="gramEnd"/>
      <w:r>
        <w:rPr>
          <w:lang w:val="es-CO"/>
        </w:rPr>
        <w:t xml:space="preserve"> cambios en cuerpos de agua y muchos usos que involucren agua</w:t>
      </w:r>
    </w:p>
  </w:comment>
  <w:comment w:id="152" w:author="Palacios Taboada, Ana Claudia" w:date="2020-11-18T10:12:00Z" w:initials="PTAC">
    <w:p w14:paraId="478225B2" w14:textId="54877859" w:rsidR="00624617" w:rsidRPr="005C1D4E" w:rsidRDefault="00624617">
      <w:pPr>
        <w:pStyle w:val="CommentText"/>
        <w:rPr>
          <w:lang w:val="es-ES_tradnl"/>
        </w:rPr>
      </w:pPr>
      <w:r>
        <w:rPr>
          <w:rStyle w:val="CommentReference"/>
        </w:rPr>
        <w:annotationRef/>
      </w:r>
      <w:r w:rsidRPr="005C1D4E">
        <w:rPr>
          <w:lang w:val="es-ES_tradnl"/>
        </w:rPr>
        <w:t>Definir SWIR</w:t>
      </w:r>
    </w:p>
  </w:comment>
  <w:comment w:id="153" w:author="Montenegro, Frank David (Alliance Bioversity-CIAT)" w:date="2020-12-08T13:44:00Z" w:initials="MFD(B">
    <w:p w14:paraId="70F97949" w14:textId="49469457" w:rsidR="00624617" w:rsidRPr="001E542E" w:rsidRDefault="00624617">
      <w:pPr>
        <w:pStyle w:val="CommentText"/>
        <w:rPr>
          <w:lang w:val="es-CO"/>
        </w:rPr>
      </w:pPr>
      <w:r>
        <w:rPr>
          <w:rStyle w:val="CommentReference"/>
        </w:rPr>
        <w:annotationRef/>
      </w:r>
      <w:r w:rsidRPr="001E542E">
        <w:rPr>
          <w:lang w:val="es-CO"/>
        </w:rPr>
        <w:t>Banda de infrarrojo lejano</w:t>
      </w:r>
    </w:p>
  </w:comment>
  <w:comment w:id="164" w:author="Palacios Taboada, Ana Claudia" w:date="2020-11-18T10:13:00Z" w:initials="PTAC">
    <w:p w14:paraId="42751D18" w14:textId="63AF89BE" w:rsidR="00624617" w:rsidRPr="00FF6796" w:rsidRDefault="00624617">
      <w:pPr>
        <w:pStyle w:val="CommentText"/>
        <w:rPr>
          <w:lang w:val="es-419"/>
        </w:rPr>
      </w:pPr>
      <w:r>
        <w:rPr>
          <w:rStyle w:val="CommentReference"/>
        </w:rPr>
        <w:annotationRef/>
      </w:r>
      <w:proofErr w:type="gramStart"/>
      <w:r w:rsidRPr="00FF6796">
        <w:rPr>
          <w:lang w:val="es-419"/>
        </w:rPr>
        <w:t>Quiénes pueden manejar el riesgo en tie</w:t>
      </w:r>
      <w:r>
        <w:rPr>
          <w:lang w:val="es-419"/>
        </w:rPr>
        <w:t>mpo real?</w:t>
      </w:r>
      <w:proofErr w:type="gramEnd"/>
      <w:r>
        <w:rPr>
          <w:lang w:val="es-419"/>
        </w:rPr>
        <w:t xml:space="preserve"> </w:t>
      </w:r>
      <w:proofErr w:type="gramStart"/>
      <w:r>
        <w:rPr>
          <w:lang w:val="es-419"/>
        </w:rPr>
        <w:t>O el índice permite manejar el riego en tiempo real?</w:t>
      </w:r>
      <w:proofErr w:type="gramEnd"/>
    </w:p>
  </w:comment>
  <w:comment w:id="165" w:author="Montenegro, Frank David (Alliance Bioversity-CIAT)" w:date="2020-12-08T13:45:00Z" w:initials="MFD(B">
    <w:p w14:paraId="389426EC" w14:textId="43606FAA" w:rsidR="00624617" w:rsidRPr="001E542E" w:rsidRDefault="00624617">
      <w:pPr>
        <w:pStyle w:val="CommentText"/>
        <w:rPr>
          <w:lang w:val="es-CO"/>
        </w:rPr>
      </w:pPr>
      <w:r>
        <w:rPr>
          <w:rStyle w:val="CommentReference"/>
        </w:rPr>
        <w:annotationRef/>
      </w:r>
      <w:r w:rsidRPr="001E542E">
        <w:rPr>
          <w:lang w:val="es-CO"/>
        </w:rPr>
        <w:t xml:space="preserve">El índice es un indicador ya depende </w:t>
      </w:r>
      <w:r>
        <w:rPr>
          <w:lang w:val="es-CO"/>
        </w:rPr>
        <w:t>del sistema que se tenga para tomar decisiones, si estas totalmente automatizado y con AI, puedes que los valores del índice activen el riego.</w:t>
      </w:r>
    </w:p>
  </w:comment>
  <w:comment w:id="175" w:author="Palacios Taboada, Ana Claudia" w:date="2020-11-18T10:20:00Z" w:initials="PTAC">
    <w:p w14:paraId="4B070E0D" w14:textId="06522057" w:rsidR="00624617" w:rsidRPr="00FF6796" w:rsidRDefault="00624617">
      <w:pPr>
        <w:pStyle w:val="CommentText"/>
        <w:rPr>
          <w:lang w:val="es-419"/>
        </w:rPr>
      </w:pPr>
      <w:r>
        <w:rPr>
          <w:rStyle w:val="CommentReference"/>
        </w:rPr>
        <w:annotationRef/>
      </w:r>
      <w:r>
        <w:rPr>
          <w:lang w:val="es-419"/>
        </w:rPr>
        <w:t>Dar ejemplos de estudios relacionados en los que se haya utilizado este método.</w:t>
      </w:r>
    </w:p>
  </w:comment>
  <w:comment w:id="176" w:author="Montenegro, Frank David (Alliance Bioversity-CIAT)" w:date="2020-12-08T13:47:00Z" w:initials="MFD(B">
    <w:p w14:paraId="1C32CCC4" w14:textId="0CBB2712" w:rsidR="00624617" w:rsidRPr="00C47459" w:rsidRDefault="00624617">
      <w:pPr>
        <w:pStyle w:val="CommentText"/>
        <w:rPr>
          <w:lang w:val="es-CO"/>
        </w:rPr>
      </w:pPr>
      <w:r>
        <w:rPr>
          <w:rStyle w:val="CommentReference"/>
        </w:rPr>
        <w:annotationRef/>
      </w:r>
      <w:r w:rsidRPr="00C47459">
        <w:rPr>
          <w:lang w:val="es-CO"/>
        </w:rPr>
        <w:t xml:space="preserve">Se </w:t>
      </w:r>
      <w:proofErr w:type="spellStart"/>
      <w:r w:rsidRPr="00C47459">
        <w:rPr>
          <w:lang w:val="es-CO"/>
        </w:rPr>
        <w:t>agrego</w:t>
      </w:r>
      <w:proofErr w:type="spellEnd"/>
      <w:r w:rsidRPr="00C47459">
        <w:rPr>
          <w:lang w:val="es-CO"/>
        </w:rPr>
        <w:t xml:space="preserve"> a estado del arte</w:t>
      </w:r>
    </w:p>
  </w:comment>
  <w:comment w:id="179" w:author="Salazar, Lina Piedad" w:date="2020-12-03T15:55:00Z" w:initials="SLP">
    <w:p w14:paraId="565A0F7D" w14:textId="701C9EDB" w:rsidR="00624617" w:rsidRPr="00044D93" w:rsidRDefault="00624617">
      <w:pPr>
        <w:pStyle w:val="CommentText"/>
        <w:rPr>
          <w:lang w:val="es-ES_tradnl"/>
        </w:rPr>
      </w:pPr>
      <w:r>
        <w:rPr>
          <w:rStyle w:val="CommentReference"/>
        </w:rPr>
        <w:annotationRef/>
      </w:r>
      <w:proofErr w:type="gramStart"/>
      <w:r w:rsidRPr="00044D93">
        <w:rPr>
          <w:lang w:val="es-ES_tradnl"/>
        </w:rPr>
        <w:t>Cual es</w:t>
      </w:r>
      <w:r>
        <w:rPr>
          <w:lang w:val="es-ES_tradnl"/>
        </w:rPr>
        <w:t xml:space="preserve"> esta estadística?</w:t>
      </w:r>
      <w:proofErr w:type="gramEnd"/>
    </w:p>
  </w:comment>
  <w:comment w:id="180" w:author="Montenegro, Frank David (Alliance Bioversity-CIAT)" w:date="2020-12-08T13:47:00Z" w:initials="MFD(B">
    <w:p w14:paraId="7156BAF6" w14:textId="3133AE30" w:rsidR="00624617" w:rsidRPr="00C47459" w:rsidRDefault="00624617">
      <w:pPr>
        <w:pStyle w:val="CommentText"/>
        <w:rPr>
          <w:lang w:val="es-CO"/>
        </w:rPr>
      </w:pPr>
      <w:r>
        <w:rPr>
          <w:rStyle w:val="CommentReference"/>
        </w:rPr>
        <w:annotationRef/>
      </w:r>
      <w:proofErr w:type="spellStart"/>
      <w:r w:rsidRPr="00C47459">
        <w:rPr>
          <w:lang w:val="es-CO"/>
        </w:rPr>
        <w:t>Deviation</w:t>
      </w:r>
      <w:proofErr w:type="spellEnd"/>
      <w:r w:rsidRPr="00C47459">
        <w:rPr>
          <w:lang w:val="es-CO"/>
        </w:rPr>
        <w:t xml:space="preserve"> standard</w:t>
      </w:r>
    </w:p>
  </w:comment>
  <w:comment w:id="183" w:author="Palacios Taboada, Ana Claudia" w:date="2020-11-18T10:15:00Z" w:initials="PTAC">
    <w:p w14:paraId="251BB4EE" w14:textId="231BF000" w:rsidR="00624617" w:rsidRPr="00FF6796" w:rsidRDefault="00624617">
      <w:pPr>
        <w:pStyle w:val="CommentText"/>
        <w:rPr>
          <w:lang w:val="es-419"/>
        </w:rPr>
      </w:pPr>
      <w:r>
        <w:rPr>
          <w:rStyle w:val="CommentReference"/>
        </w:rPr>
        <w:annotationRef/>
      </w:r>
      <w:proofErr w:type="gramStart"/>
      <w:r w:rsidRPr="00FF6796">
        <w:rPr>
          <w:lang w:val="es-419"/>
        </w:rPr>
        <w:t>Se define como…?</w:t>
      </w:r>
      <w:proofErr w:type="gramEnd"/>
    </w:p>
  </w:comment>
  <w:comment w:id="184" w:author="Montenegro, Frank David (Alliance Bioversity-CIAT)" w:date="2020-12-08T13:48:00Z" w:initials="MFD(B">
    <w:p w14:paraId="37CB5876" w14:textId="6801E5D8" w:rsidR="00624617" w:rsidRPr="00C47459" w:rsidRDefault="00624617">
      <w:pPr>
        <w:pStyle w:val="CommentText"/>
        <w:rPr>
          <w:lang w:val="es-CO"/>
        </w:rPr>
      </w:pPr>
      <w:r>
        <w:rPr>
          <w:rStyle w:val="CommentReference"/>
        </w:rPr>
        <w:annotationRef/>
      </w:r>
      <w:r w:rsidRPr="00C47459">
        <w:rPr>
          <w:lang w:val="es-CO"/>
        </w:rPr>
        <w:t>En las ecuaciones que están abajo</w:t>
      </w:r>
    </w:p>
  </w:comment>
  <w:comment w:id="188" w:author="Salazar, Lina Piedad" w:date="2020-12-03T15:56:00Z" w:initials="SLP">
    <w:p w14:paraId="15073B36" w14:textId="05FD11DD" w:rsidR="00624617" w:rsidRPr="00044D93" w:rsidRDefault="00624617">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w:t>
      </w:r>
      <w:proofErr w:type="spellStart"/>
      <w:r>
        <w:rPr>
          <w:lang w:val="es-ES_tradnl"/>
        </w:rPr>
        <w:t>mas</w:t>
      </w:r>
      <w:proofErr w:type="spellEnd"/>
      <w:r>
        <w:rPr>
          <w:lang w:val="es-ES_tradnl"/>
        </w:rPr>
        <w:t xml:space="preserve"> comprensible para los mortales. Está bien dejar </w:t>
      </w:r>
      <w:proofErr w:type="gramStart"/>
      <w:r>
        <w:rPr>
          <w:lang w:val="es-ES_tradnl"/>
        </w:rPr>
        <w:t>esta</w:t>
      </w:r>
      <w:proofErr w:type="gramEnd"/>
      <w:r>
        <w:rPr>
          <w:lang w:val="es-ES_tradnl"/>
        </w:rPr>
        <w:t xml:space="preserve"> pero incluir algo un poco </w:t>
      </w:r>
      <w:proofErr w:type="spellStart"/>
      <w:r>
        <w:rPr>
          <w:lang w:val="es-ES_tradnl"/>
        </w:rPr>
        <w:t>mas</w:t>
      </w:r>
      <w:proofErr w:type="spellEnd"/>
      <w:r>
        <w:rPr>
          <w:lang w:val="es-ES_tradnl"/>
        </w:rPr>
        <w:t xml:space="preserve"> light. </w:t>
      </w:r>
    </w:p>
  </w:comment>
  <w:comment w:id="189" w:author="Montenegro, Frank David (Alliance Bioversity-CIAT)" w:date="2020-12-08T17:47:00Z" w:initials="MFD(B">
    <w:p w14:paraId="5E623397" w14:textId="6E5901C2" w:rsidR="00624617" w:rsidRPr="008404C2" w:rsidRDefault="00624617">
      <w:pPr>
        <w:pStyle w:val="CommentText"/>
        <w:rPr>
          <w:lang w:val="es-CO"/>
        </w:rPr>
      </w:pPr>
      <w:r>
        <w:rPr>
          <w:rStyle w:val="CommentReference"/>
        </w:rPr>
        <w:annotationRef/>
      </w:r>
      <w:proofErr w:type="spellStart"/>
      <w:r w:rsidRPr="008404C2">
        <w:rPr>
          <w:lang w:val="es-CO"/>
        </w:rPr>
        <w:t>Podria</w:t>
      </w:r>
      <w:proofErr w:type="spellEnd"/>
      <w:r w:rsidRPr="008404C2">
        <w:rPr>
          <w:lang w:val="es-CO"/>
        </w:rPr>
        <w:t xml:space="preserve"> incluirla</w:t>
      </w:r>
      <w:r>
        <w:rPr>
          <w:lang w:val="es-CO"/>
        </w:rPr>
        <w:t xml:space="preserve"> algo </w:t>
      </w:r>
      <w:proofErr w:type="spellStart"/>
      <w:r>
        <w:rPr>
          <w:lang w:val="es-CO"/>
        </w:rPr>
        <w:t>mas</w:t>
      </w:r>
      <w:proofErr w:type="spellEnd"/>
      <w:r>
        <w:rPr>
          <w:lang w:val="es-CO"/>
        </w:rPr>
        <w:t xml:space="preserve"> suave,</w:t>
      </w:r>
      <w:r w:rsidRPr="008404C2">
        <w:rPr>
          <w:lang w:val="es-CO"/>
        </w:rPr>
        <w:t xml:space="preserve"> pero teniendo en cuenta q</w:t>
      </w:r>
      <w:r>
        <w:rPr>
          <w:lang w:val="es-CO"/>
        </w:rPr>
        <w:t>ue este es un reporte creo que debe tener un peso científico que lo respalde.</w:t>
      </w:r>
    </w:p>
  </w:comment>
  <w:comment w:id="195" w:author="Palacios Taboada, Ana Claudia" w:date="2020-11-18T10:16:00Z" w:initials="PTAC">
    <w:p w14:paraId="01D2E906" w14:textId="3DA580D0" w:rsidR="00624617" w:rsidRPr="00FF6796" w:rsidRDefault="00624617">
      <w:pPr>
        <w:pStyle w:val="CommentText"/>
        <w:rPr>
          <w:lang w:val="es-419"/>
        </w:rPr>
      </w:pPr>
      <w:r>
        <w:rPr>
          <w:rStyle w:val="CommentReference"/>
        </w:rPr>
        <w:annotationRef/>
      </w:r>
      <w:proofErr w:type="gramStart"/>
      <w:r w:rsidRPr="00FF6796">
        <w:rPr>
          <w:lang w:val="es-419"/>
        </w:rPr>
        <w:t>Por qué se utiliza esta f</w:t>
      </w:r>
      <w:r>
        <w:rPr>
          <w:lang w:val="es-419"/>
        </w:rPr>
        <w:t>órmula de desviación estándar?</w:t>
      </w:r>
      <w:proofErr w:type="gramEnd"/>
    </w:p>
  </w:comment>
  <w:comment w:id="196" w:author="Montenegro, Frank David (Alliance Bioversity-CIAT)" w:date="2020-12-08T13:49:00Z" w:initials="MFD(B">
    <w:p w14:paraId="5737ACBE" w14:textId="712ECBAB" w:rsidR="00624617" w:rsidRPr="00C47459" w:rsidRDefault="00624617">
      <w:pPr>
        <w:pStyle w:val="CommentText"/>
        <w:rPr>
          <w:lang w:val="es-CO"/>
        </w:rPr>
      </w:pPr>
      <w:r>
        <w:rPr>
          <w:rStyle w:val="CommentReference"/>
        </w:rPr>
        <w:annotationRef/>
      </w:r>
      <w:r>
        <w:rPr>
          <w:lang w:val="es-CO"/>
        </w:rPr>
        <w:t>Para saber si hay vínculo entre los datos y generar las decisiones de si hay tendencia o no</w:t>
      </w:r>
    </w:p>
  </w:comment>
  <w:comment w:id="213" w:author="Salazar, Lina Piedad" w:date="2020-12-03T15:57:00Z" w:initials="SLP">
    <w:p w14:paraId="58A30FEB" w14:textId="6F9D4027" w:rsidR="00624617" w:rsidRPr="00044D93" w:rsidRDefault="00624617">
      <w:pPr>
        <w:pStyle w:val="CommentText"/>
        <w:rPr>
          <w:lang w:val="es-ES_tradnl"/>
        </w:rPr>
      </w:pPr>
      <w:r>
        <w:rPr>
          <w:rStyle w:val="CommentReference"/>
        </w:rPr>
        <w:annotationRef/>
      </w:r>
      <w:proofErr w:type="gramStart"/>
      <w:r w:rsidRPr="00044D93">
        <w:rPr>
          <w:lang w:val="es-ES_tradnl"/>
        </w:rPr>
        <w:t xml:space="preserve">Pero que es </w:t>
      </w:r>
      <w:proofErr w:type="spellStart"/>
      <w:r w:rsidRPr="00044D93">
        <w:rPr>
          <w:lang w:val="es-ES_tradnl"/>
        </w:rPr>
        <w:t>LAndTrendr</w:t>
      </w:r>
      <w:proofErr w:type="spellEnd"/>
      <w:r w:rsidRPr="00044D93">
        <w:rPr>
          <w:lang w:val="es-ES_tradnl"/>
        </w:rPr>
        <w:t xml:space="preserve"> u</w:t>
      </w:r>
      <w:r>
        <w:rPr>
          <w:lang w:val="es-ES_tradnl"/>
        </w:rPr>
        <w:t>n software?</w:t>
      </w:r>
      <w:proofErr w:type="gramEnd"/>
      <w:r>
        <w:rPr>
          <w:lang w:val="es-ES_tradnl"/>
        </w:rPr>
        <w:t xml:space="preserve"> </w:t>
      </w:r>
      <w:proofErr w:type="gramStart"/>
      <w:r>
        <w:rPr>
          <w:lang w:val="es-ES_tradnl"/>
        </w:rPr>
        <w:t>Un algoritmo?</w:t>
      </w:r>
      <w:proofErr w:type="gramEnd"/>
    </w:p>
  </w:comment>
  <w:comment w:id="214" w:author="Montenegro, Frank David (Alliance Bioversity-CIAT)" w:date="2020-12-08T17:49:00Z" w:initials="MFD(B">
    <w:p w14:paraId="434C54AB" w14:textId="58B7C87F" w:rsidR="00624617" w:rsidRPr="00624617" w:rsidRDefault="00624617">
      <w:pPr>
        <w:pStyle w:val="CommentText"/>
        <w:rPr>
          <w:lang w:val="es-CO"/>
        </w:rPr>
      </w:pPr>
      <w:r>
        <w:rPr>
          <w:rStyle w:val="CommentReference"/>
        </w:rPr>
        <w:annotationRef/>
      </w:r>
      <w:r w:rsidRPr="00624617">
        <w:rPr>
          <w:lang w:val="es-CO"/>
        </w:rPr>
        <w:t>Es un algoritmo</w:t>
      </w:r>
    </w:p>
  </w:comment>
  <w:comment w:id="233" w:author="Palacios Taboada, Ana Claudia" w:date="2020-11-18T10:17:00Z" w:initials="PTAC">
    <w:p w14:paraId="114B7DE9" w14:textId="015C9DBF" w:rsidR="00624617" w:rsidRPr="00FF6796" w:rsidRDefault="00624617">
      <w:pPr>
        <w:pStyle w:val="CommentText"/>
        <w:rPr>
          <w:lang w:val="es-419"/>
        </w:rPr>
      </w:pPr>
      <w:r>
        <w:rPr>
          <w:rStyle w:val="CommentReference"/>
        </w:rPr>
        <w:annotationRef/>
      </w:r>
      <w:proofErr w:type="gramStart"/>
      <w:r w:rsidRPr="00FF6796">
        <w:rPr>
          <w:lang w:val="es-419"/>
        </w:rPr>
        <w:t>Qué tipo de reglas se están ut</w:t>
      </w:r>
      <w:r>
        <w:rPr>
          <w:lang w:val="es-419"/>
        </w:rPr>
        <w:t>ilizando para este estudio?</w:t>
      </w:r>
      <w:proofErr w:type="gramEnd"/>
    </w:p>
  </w:comment>
  <w:comment w:id="241" w:author="Palacios Taboada, Ana Claudia" w:date="2020-11-18T10:19:00Z" w:initials="PTAC">
    <w:p w14:paraId="591C5D0F" w14:textId="05237E61" w:rsidR="00624617" w:rsidRPr="00FF6796" w:rsidRDefault="00624617">
      <w:pPr>
        <w:pStyle w:val="CommentText"/>
        <w:rPr>
          <w:lang w:val="es-419"/>
        </w:rPr>
      </w:pPr>
      <w:r>
        <w:rPr>
          <w:rStyle w:val="CommentReference"/>
        </w:rPr>
        <w:annotationRef/>
      </w:r>
      <w:proofErr w:type="gramStart"/>
      <w:r w:rsidRPr="002D325A">
        <w:rPr>
          <w:lang w:val="es-419"/>
        </w:rPr>
        <w:t xml:space="preserve">Esto afecta de alguna manera </w:t>
      </w:r>
      <w:r>
        <w:rPr>
          <w:lang w:val="es-419"/>
        </w:rPr>
        <w:t>los resultados?</w:t>
      </w:r>
      <w:proofErr w:type="gramEnd"/>
      <w:r>
        <w:rPr>
          <w:lang w:val="es-419"/>
        </w:rPr>
        <w:t xml:space="preserve"> </w:t>
      </w:r>
      <w:proofErr w:type="gramStart"/>
      <w:r>
        <w:rPr>
          <w:lang w:val="es-419"/>
        </w:rPr>
        <w:t>Cuándo se considera un parche como diminuto?</w:t>
      </w:r>
      <w:proofErr w:type="gramEnd"/>
    </w:p>
  </w:comment>
  <w:comment w:id="246" w:author="Palacios Taboada, Ana Claudia" w:date="2020-11-18T10:19:00Z" w:initials="PTAC">
    <w:p w14:paraId="3DB3F860" w14:textId="0422EDBD" w:rsidR="00624617" w:rsidRPr="00FF6796" w:rsidRDefault="00624617">
      <w:pPr>
        <w:pStyle w:val="CommentText"/>
        <w:rPr>
          <w:lang w:val="es-419"/>
        </w:rPr>
      </w:pPr>
      <w:r>
        <w:rPr>
          <w:rStyle w:val="CommentReference"/>
        </w:rPr>
        <w:annotationRef/>
      </w:r>
      <w:proofErr w:type="gramStart"/>
      <w:r w:rsidRPr="002D325A">
        <w:rPr>
          <w:lang w:val="es-419"/>
        </w:rPr>
        <w:t>Cuál es el indicador que s</w:t>
      </w:r>
      <w:r>
        <w:rPr>
          <w:lang w:val="es-419"/>
        </w:rPr>
        <w:t>e utiliza con este método?</w:t>
      </w:r>
      <w:proofErr w:type="gramEnd"/>
      <w:r>
        <w:rPr>
          <w:lang w:val="es-419"/>
        </w:rPr>
        <w:t xml:space="preserve"> </w:t>
      </w:r>
      <w:proofErr w:type="gramStart"/>
      <w:r>
        <w:rPr>
          <w:lang w:val="es-419"/>
        </w:rPr>
        <w:t>En qué otros estudios se ha utilizado este método?</w:t>
      </w:r>
      <w:proofErr w:type="gramEnd"/>
    </w:p>
  </w:comment>
  <w:comment w:id="250" w:author="Palacios Taboada, Ana Claudia" w:date="2020-11-18T10:23:00Z" w:initials="PTAC">
    <w:p w14:paraId="3DF979A3" w14:textId="3C2DB448" w:rsidR="00624617" w:rsidRPr="00F655F5" w:rsidRDefault="00624617">
      <w:pPr>
        <w:pStyle w:val="CommentText"/>
        <w:rPr>
          <w:lang w:val="es-419"/>
        </w:rPr>
      </w:pPr>
      <w:r>
        <w:rPr>
          <w:rStyle w:val="CommentReference"/>
        </w:rPr>
        <w:annotationRef/>
      </w:r>
      <w:r w:rsidRPr="00F655F5">
        <w:rPr>
          <w:lang w:val="es-419"/>
        </w:rPr>
        <w:t xml:space="preserve">Ok. Pero </w:t>
      </w:r>
      <w:proofErr w:type="spellStart"/>
      <w:r w:rsidRPr="00F655F5">
        <w:rPr>
          <w:lang w:val="es-419"/>
        </w:rPr>
        <w:t>describer</w:t>
      </w:r>
      <w:proofErr w:type="spellEnd"/>
      <w:r w:rsidRPr="00F655F5">
        <w:rPr>
          <w:lang w:val="es-419"/>
        </w:rPr>
        <w:t xml:space="preserve"> en qu</w:t>
      </w:r>
      <w:r>
        <w:rPr>
          <w:lang w:val="es-419"/>
        </w:rPr>
        <w:t xml:space="preserve">é consiste, ventajas/desventajas con respecto a los otros métodos. </w:t>
      </w:r>
      <w:proofErr w:type="gramStart"/>
      <w:r>
        <w:rPr>
          <w:lang w:val="es-419"/>
        </w:rPr>
        <w:t>Qué otros estudios similares han utilizado este método?</w:t>
      </w:r>
      <w:proofErr w:type="gramEnd"/>
    </w:p>
  </w:comment>
  <w:comment w:id="251" w:author="Salazar, Lina Piedad" w:date="2020-12-03T15:59:00Z" w:initials="SLP">
    <w:p w14:paraId="6D5B5DE3" w14:textId="78C4B871" w:rsidR="00624617" w:rsidRPr="00976B9B" w:rsidRDefault="00624617">
      <w:pPr>
        <w:pStyle w:val="CommentText"/>
        <w:rPr>
          <w:lang w:val="es-ES_tradnl"/>
        </w:rPr>
      </w:pPr>
      <w:r>
        <w:rPr>
          <w:rStyle w:val="CommentReference"/>
        </w:rPr>
        <w:annotationRef/>
      </w:r>
      <w:proofErr w:type="spellStart"/>
      <w:r w:rsidRPr="00976B9B">
        <w:rPr>
          <w:lang w:val="es-ES_tradnl"/>
        </w:rPr>
        <w:t>Mas</w:t>
      </w:r>
      <w:proofErr w:type="spellEnd"/>
      <w:r w:rsidRPr="00976B9B">
        <w:rPr>
          <w:lang w:val="es-ES_tradnl"/>
        </w:rPr>
        <w:t xml:space="preserve"> que otros estudios sería importante resaltar </w:t>
      </w:r>
      <w:r>
        <w:rPr>
          <w:lang w:val="es-ES_tradnl"/>
        </w:rPr>
        <w:t xml:space="preserve">cual es la diferencia entre </w:t>
      </w:r>
      <w:proofErr w:type="gramStart"/>
      <w:r>
        <w:rPr>
          <w:lang w:val="es-ES_tradnl"/>
        </w:rPr>
        <w:t>los diferentes metodologías</w:t>
      </w:r>
      <w:proofErr w:type="gramEnd"/>
      <w:r>
        <w:rPr>
          <w:lang w:val="es-ES_tradnl"/>
        </w:rPr>
        <w:t xml:space="preserve"> </w:t>
      </w:r>
      <w:proofErr w:type="spellStart"/>
      <w:r>
        <w:rPr>
          <w:lang w:val="es-ES_tradnl"/>
        </w:rPr>
        <w:t>mediavar</w:t>
      </w:r>
      <w:proofErr w:type="spellEnd"/>
      <w:r>
        <w:rPr>
          <w:lang w:val="es-ES_tradnl"/>
        </w:rPr>
        <w:t xml:space="preserve">, </w:t>
      </w:r>
      <w:proofErr w:type="spellStart"/>
      <w:r>
        <w:rPr>
          <w:lang w:val="es-ES_tradnl"/>
        </w:rPr>
        <w:t>Land</w:t>
      </w:r>
      <w:proofErr w:type="spellEnd"/>
      <w:r>
        <w:rPr>
          <w:lang w:val="es-ES_tradnl"/>
        </w:rPr>
        <w:t>….</w:t>
      </w:r>
    </w:p>
  </w:comment>
  <w:comment w:id="252" w:author="Palacios Taboada, Ana Claudia" w:date="2020-11-18T10:20:00Z" w:initials="PTAC">
    <w:p w14:paraId="7742CB55" w14:textId="49D0DD91" w:rsidR="00624617" w:rsidRPr="00FF6796" w:rsidRDefault="00624617" w:rsidP="00FF6796">
      <w:pPr>
        <w:pStyle w:val="CommentText"/>
        <w:rPr>
          <w:lang w:val="es-419"/>
        </w:rPr>
      </w:pPr>
      <w:r>
        <w:rPr>
          <w:rStyle w:val="CommentReference"/>
        </w:rPr>
        <w:annotationRef/>
      </w:r>
      <w:proofErr w:type="gramStart"/>
      <w:r w:rsidRPr="002D325A">
        <w:rPr>
          <w:lang w:val="es-419"/>
        </w:rPr>
        <w:t>Cuál es la hipótesis nula y</w:t>
      </w:r>
      <w:r>
        <w:rPr>
          <w:lang w:val="es-419"/>
        </w:rPr>
        <w:t xml:space="preserve"> cuál la hipótesis alternativa en este método?</w:t>
      </w:r>
      <w:proofErr w:type="gramEnd"/>
    </w:p>
  </w:comment>
  <w:comment w:id="253" w:author="Montenegro, Frank David (Alliance Bioversity-CIAT)" w:date="2020-12-09T10:53:00Z" w:initials="MFD(B">
    <w:p w14:paraId="7641B824" w14:textId="4AF33048" w:rsidR="00233D5C" w:rsidRDefault="00233D5C">
      <w:pPr>
        <w:pStyle w:val="CommentText"/>
      </w:pPr>
      <w:r>
        <w:rPr>
          <w:rStyle w:val="CommentReference"/>
        </w:rPr>
        <w:annotationRef/>
      </w:r>
      <w:proofErr w:type="spellStart"/>
      <w:r>
        <w:t>Hecho</w:t>
      </w:r>
      <w:proofErr w:type="spellEnd"/>
    </w:p>
  </w:comment>
  <w:comment w:id="254" w:author="Palacios Taboada, Ana Claudia" w:date="2020-11-18T11:52:00Z" w:initials="PTAC">
    <w:p w14:paraId="4C9670B1" w14:textId="2CB936F5" w:rsidR="00624617" w:rsidRPr="005F24F2" w:rsidRDefault="00624617">
      <w:pPr>
        <w:pStyle w:val="CommentText"/>
        <w:rPr>
          <w:lang w:val="es-419"/>
        </w:rPr>
      </w:pPr>
      <w:r>
        <w:rPr>
          <w:rStyle w:val="CommentReference"/>
        </w:rPr>
        <w:annotationRef/>
      </w:r>
      <w:r w:rsidRPr="005F24F2">
        <w:rPr>
          <w:lang w:val="es-419"/>
        </w:rPr>
        <w:t xml:space="preserve">Creo que sería </w:t>
      </w:r>
      <w:r>
        <w:rPr>
          <w:lang w:val="es-419"/>
        </w:rPr>
        <w:t>b</w:t>
      </w:r>
      <w:r w:rsidRPr="005F24F2">
        <w:rPr>
          <w:lang w:val="es-419"/>
        </w:rPr>
        <w:t>ueno de</w:t>
      </w:r>
      <w:r>
        <w:rPr>
          <w:lang w:val="es-419"/>
        </w:rPr>
        <w:t>finir x para nuestro caso.</w:t>
      </w:r>
    </w:p>
  </w:comment>
  <w:comment w:id="255" w:author="Montenegro, Frank David (Alliance Bioversity-CIAT)" w:date="2020-12-09T10:53:00Z" w:initials="MFD(B">
    <w:p w14:paraId="0AAD1CF3" w14:textId="3C04C627" w:rsidR="00233D5C" w:rsidRDefault="00233D5C">
      <w:pPr>
        <w:pStyle w:val="CommentText"/>
      </w:pPr>
      <w:r>
        <w:rPr>
          <w:rStyle w:val="CommentReference"/>
        </w:rPr>
        <w:annotationRef/>
      </w:r>
      <w:proofErr w:type="spellStart"/>
      <w:r>
        <w:t>Hecho</w:t>
      </w:r>
      <w:proofErr w:type="spellEnd"/>
    </w:p>
  </w:comment>
  <w:comment w:id="261" w:author="Palacios Taboada, Ana Claudia" w:date="2020-11-18T10:22:00Z" w:initials="PTAC">
    <w:p w14:paraId="574A3663" w14:textId="13FA923D" w:rsidR="00624617" w:rsidRPr="00F655F5" w:rsidRDefault="00624617">
      <w:pPr>
        <w:pStyle w:val="CommentText"/>
        <w:rPr>
          <w:lang w:val="es-419"/>
        </w:rPr>
      </w:pPr>
      <w:r>
        <w:rPr>
          <w:rStyle w:val="CommentReference"/>
        </w:rPr>
        <w:annotationRef/>
      </w:r>
      <w:r w:rsidRPr="00F655F5">
        <w:rPr>
          <w:lang w:val="es-419"/>
        </w:rPr>
        <w:t xml:space="preserve">Esto quizás debe estar definido al </w:t>
      </w:r>
      <w:r>
        <w:rPr>
          <w:lang w:val="es-419"/>
        </w:rPr>
        <w:t>inicio, porque arriba queda la pregunta de cuál es la hipótesis nula y la alternativa, o ver la forma de que encaje.</w:t>
      </w:r>
    </w:p>
  </w:comment>
  <w:comment w:id="262" w:author="Montenegro, Frank David (Alliance Bioversity-CIAT)" w:date="2020-12-09T10:53:00Z" w:initials="MFD(B">
    <w:p w14:paraId="6E85652F" w14:textId="22B2F058" w:rsidR="00233D5C" w:rsidRDefault="00233D5C">
      <w:pPr>
        <w:pStyle w:val="CommentText"/>
      </w:pPr>
      <w:r>
        <w:rPr>
          <w:rStyle w:val="CommentReference"/>
        </w:rPr>
        <w:annotationRef/>
      </w:r>
      <w:proofErr w:type="spellStart"/>
      <w:r>
        <w:t>Hecho</w:t>
      </w:r>
      <w:proofErr w:type="spellEnd"/>
      <w:r>
        <w:t>.</w:t>
      </w:r>
    </w:p>
  </w:comment>
  <w:comment w:id="282" w:author="Palacios Taboada, Ana Claudia" w:date="2020-11-18T10:28:00Z" w:initials="PTAC">
    <w:p w14:paraId="2AADBFC1" w14:textId="630025B8" w:rsidR="00624617" w:rsidRPr="005C1D4E" w:rsidRDefault="00624617">
      <w:pPr>
        <w:pStyle w:val="CommentText"/>
        <w:rPr>
          <w:lang w:val="es-ES_tradnl"/>
        </w:rPr>
      </w:pPr>
      <w:r>
        <w:rPr>
          <w:rStyle w:val="CommentReference"/>
        </w:rPr>
        <w:annotationRef/>
      </w:r>
      <w:r w:rsidRPr="005C1D4E">
        <w:rPr>
          <w:lang w:val="es-ES_tradnl"/>
        </w:rPr>
        <w:t>Es decir…</w:t>
      </w:r>
    </w:p>
  </w:comment>
  <w:comment w:id="283" w:author="Montenegro, Frank David (Alliance Bioversity-CIAT)" w:date="2020-12-09T08:53:00Z" w:initials="MFD(B">
    <w:p w14:paraId="45776DB8" w14:textId="6F4D53A8" w:rsidR="004A3E87" w:rsidRDefault="004A3E87">
      <w:pPr>
        <w:pStyle w:val="CommentText"/>
      </w:pPr>
      <w:r>
        <w:rPr>
          <w:rStyle w:val="CommentReference"/>
        </w:rPr>
        <w:annotationRef/>
      </w:r>
      <w:r>
        <w:t xml:space="preserve">Se </w:t>
      </w:r>
      <w:proofErr w:type="spellStart"/>
      <w:r>
        <w:t>anadio</w:t>
      </w:r>
      <w:proofErr w:type="spellEnd"/>
      <w:r>
        <w:t xml:space="preserve"> </w:t>
      </w:r>
      <w:proofErr w:type="spellStart"/>
      <w:r>
        <w:t>explicacion</w:t>
      </w:r>
      <w:proofErr w:type="spellEnd"/>
    </w:p>
  </w:comment>
  <w:comment w:id="287" w:author="Salazar, Lina Piedad" w:date="2020-12-03T17:29:00Z" w:initials="SLP">
    <w:p w14:paraId="6A2C5EB1" w14:textId="486CE089" w:rsidR="00624617" w:rsidRPr="00367554" w:rsidRDefault="00624617">
      <w:pPr>
        <w:pStyle w:val="CommentText"/>
        <w:rPr>
          <w:lang w:val="es-ES_tradnl"/>
        </w:rPr>
      </w:pPr>
      <w:r>
        <w:rPr>
          <w:rStyle w:val="CommentReference"/>
        </w:rPr>
        <w:annotationRef/>
      </w:r>
      <w:r w:rsidRPr="00367554">
        <w:rPr>
          <w:lang w:val="es-ES_tradnl"/>
        </w:rPr>
        <w:t xml:space="preserve">Esto de </w:t>
      </w:r>
      <w:r w:rsidR="004A3E87" w:rsidRPr="00367554">
        <w:rPr>
          <w:lang w:val="es-ES_tradnl"/>
        </w:rPr>
        <w:t>áreas</w:t>
      </w:r>
      <w:r w:rsidRPr="00367554">
        <w:rPr>
          <w:lang w:val="es-ES_tradnl"/>
        </w:rPr>
        <w:t xml:space="preserve"> de influencia no me queda claro creo que hay que especificar mejor cuales fueron estos puntos. </w:t>
      </w:r>
    </w:p>
  </w:comment>
  <w:comment w:id="291" w:author="Palacios Taboada, Ana Claudia" w:date="2020-11-18T10:29:00Z" w:initials="PTAC">
    <w:p w14:paraId="7374C63B" w14:textId="77777777" w:rsidR="00624617" w:rsidRDefault="00624617">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624617" w:rsidRPr="00F655F5" w:rsidRDefault="00624617">
      <w:pPr>
        <w:pStyle w:val="CommentText"/>
        <w:rPr>
          <w:lang w:val="es-419"/>
        </w:rPr>
      </w:pPr>
    </w:p>
  </w:comment>
  <w:comment w:id="292" w:author="Salazar, Lina Piedad" w:date="2020-12-03T17:30:00Z" w:initials="SLP">
    <w:p w14:paraId="61E5C316" w14:textId="42712105" w:rsidR="00624617" w:rsidRPr="00367554" w:rsidRDefault="00624617">
      <w:pPr>
        <w:pStyle w:val="CommentText"/>
        <w:rPr>
          <w:lang w:val="es-ES_tradnl"/>
        </w:rPr>
      </w:pPr>
      <w:r>
        <w:rPr>
          <w:rStyle w:val="CommentReference"/>
        </w:rPr>
        <w:annotationRef/>
      </w:r>
      <w:proofErr w:type="spellStart"/>
      <w:r w:rsidRPr="00367554">
        <w:rPr>
          <w:lang w:val="es-ES_tradnl"/>
        </w:rPr>
        <w:t>Tambien</w:t>
      </w:r>
      <w:proofErr w:type="spellEnd"/>
      <w:r w:rsidRPr="00367554">
        <w:rPr>
          <w:lang w:val="es-ES_tradnl"/>
        </w:rPr>
        <w:t xml:space="preserve"> </w:t>
      </w:r>
      <w:proofErr w:type="spellStart"/>
      <w:r w:rsidRPr="00367554">
        <w:rPr>
          <w:lang w:val="es-ES_tradnl"/>
        </w:rPr>
        <w:t>divider</w:t>
      </w:r>
      <w:proofErr w:type="spellEnd"/>
      <w:r w:rsidRPr="00367554">
        <w:rPr>
          <w:lang w:val="es-ES_tradnl"/>
        </w:rPr>
        <w:t xml:space="preserve"> por N de PATCA y</w:t>
      </w:r>
      <w:r>
        <w:rPr>
          <w:lang w:val="es-ES_tradnl"/>
        </w:rPr>
        <w:t xml:space="preserve"> N d </w:t>
      </w:r>
      <w:proofErr w:type="spellStart"/>
      <w:r>
        <w:rPr>
          <w:lang w:val="es-ES_tradnl"/>
        </w:rPr>
        <w:t>econtrol</w:t>
      </w:r>
      <w:proofErr w:type="spellEnd"/>
    </w:p>
  </w:comment>
  <w:comment w:id="293" w:author="Montenegro, Frank David (Alliance Bioversity-CIAT)" w:date="2020-12-08T14:38:00Z" w:initials="MFD(B">
    <w:p w14:paraId="2F6CC86E" w14:textId="77777777" w:rsidR="00624617" w:rsidRDefault="00624617" w:rsidP="000B7535">
      <w:pPr>
        <w:pStyle w:val="CommentText"/>
        <w:rPr>
          <w:lang w:val="es-CO"/>
        </w:rPr>
      </w:pPr>
      <w:r>
        <w:rPr>
          <w:rStyle w:val="CommentReference"/>
        </w:rPr>
        <w:annotationRef/>
      </w:r>
      <w:r w:rsidRPr="000B7535">
        <w:rPr>
          <w:lang w:val="es-CO"/>
        </w:rPr>
        <w:t xml:space="preserve">En esta </w:t>
      </w:r>
      <w:proofErr w:type="spellStart"/>
      <w:r w:rsidRPr="000B7535">
        <w:rPr>
          <w:lang w:val="es-CO"/>
        </w:rPr>
        <w:t>table</w:t>
      </w:r>
      <w:proofErr w:type="spellEnd"/>
      <w:r w:rsidRPr="000B7535">
        <w:rPr>
          <w:lang w:val="es-CO"/>
        </w:rPr>
        <w:t xml:space="preserve"> no se </w:t>
      </w:r>
      <w:r>
        <w:rPr>
          <w:lang w:val="es-CO"/>
        </w:rPr>
        <w:t>debería de</w:t>
      </w:r>
      <w:r w:rsidRPr="000B7535">
        <w:rPr>
          <w:lang w:val="es-CO"/>
        </w:rPr>
        <w:t xml:space="preserve"> colocar los total</w:t>
      </w:r>
      <w:r>
        <w:rPr>
          <w:lang w:val="es-CO"/>
        </w:rPr>
        <w:t xml:space="preserve">es, </w:t>
      </w:r>
      <w:proofErr w:type="spellStart"/>
      <w:r>
        <w:rPr>
          <w:lang w:val="es-CO"/>
        </w:rPr>
        <w:t>por que</w:t>
      </w:r>
      <w:proofErr w:type="spellEnd"/>
      <w:r>
        <w:rPr>
          <w:lang w:val="es-CO"/>
        </w:rPr>
        <w:t xml:space="preserve"> hay puntos compartidos, ejemplo:</w:t>
      </w:r>
    </w:p>
    <w:p w14:paraId="07AC9619" w14:textId="4E5B15F9" w:rsidR="00624617" w:rsidRDefault="00624617" w:rsidP="000B7535">
      <w:pPr>
        <w:pStyle w:val="CommentText"/>
        <w:rPr>
          <w:lang w:val="es-CO"/>
        </w:rPr>
      </w:pPr>
      <w:r>
        <w:rPr>
          <w:lang w:val="es-CO"/>
        </w:rPr>
        <w:t xml:space="preserve">Un punto se mueve y a su vez su buffer queda con áreas de influencia. Así que este punto comparte los dos </w:t>
      </w:r>
      <w:proofErr w:type="spellStart"/>
      <w:proofErr w:type="gramStart"/>
      <w:r>
        <w:rPr>
          <w:lang w:val="es-CO"/>
        </w:rPr>
        <w:t>registros;Si</w:t>
      </w:r>
      <w:proofErr w:type="spellEnd"/>
      <w:proofErr w:type="gramEnd"/>
      <w:r>
        <w:rPr>
          <w:lang w:val="es-CO"/>
        </w:rPr>
        <w:t xml:space="preserve"> desean lo puedo colocar.</w:t>
      </w:r>
    </w:p>
    <w:p w14:paraId="1766DCD5" w14:textId="24747558" w:rsidR="00624617" w:rsidRPr="000B7535" w:rsidRDefault="00624617" w:rsidP="000B7535">
      <w:pPr>
        <w:pStyle w:val="CommentText"/>
        <w:rPr>
          <w:lang w:val="es-CO"/>
        </w:rPr>
      </w:pPr>
      <w:r>
        <w:rPr>
          <w:lang w:val="es-CO"/>
        </w:rPr>
        <w:t xml:space="preserve">Para los </w:t>
      </w:r>
      <w:proofErr w:type="spellStart"/>
      <w:r>
        <w:rPr>
          <w:lang w:val="es-CO"/>
        </w:rPr>
        <w:t>patca</w:t>
      </w:r>
      <w:proofErr w:type="spellEnd"/>
      <w:r>
        <w:rPr>
          <w:lang w:val="es-CO"/>
        </w:rPr>
        <w:t xml:space="preserve"> están en una tabla aparte</w:t>
      </w:r>
    </w:p>
  </w:comment>
  <w:comment w:id="297" w:author="Salazar, Lina Piedad" w:date="2020-12-03T17:30:00Z" w:initials="SLP">
    <w:p w14:paraId="03FE992E" w14:textId="633BF3A2" w:rsidR="00624617" w:rsidRPr="00367554" w:rsidRDefault="00624617">
      <w:pPr>
        <w:pStyle w:val="CommentText"/>
        <w:rPr>
          <w:lang w:val="es-ES_tradnl"/>
        </w:rPr>
      </w:pPr>
      <w:r>
        <w:rPr>
          <w:rStyle w:val="CommentReference"/>
        </w:rPr>
        <w:annotationRef/>
      </w:r>
      <w:proofErr w:type="spellStart"/>
      <w:r w:rsidRPr="00367554">
        <w:rPr>
          <w:lang w:val="es-ES_tradnl"/>
        </w:rPr>
        <w:t>Areas</w:t>
      </w:r>
      <w:proofErr w:type="spellEnd"/>
      <w:r w:rsidRPr="00367554">
        <w:rPr>
          <w:lang w:val="es-ES_tradnl"/>
        </w:rPr>
        <w:t xml:space="preserve"> inferiores?</w:t>
      </w:r>
    </w:p>
  </w:comment>
  <w:comment w:id="298" w:author="Montenegro, Frank David (Alliance Bioversity-CIAT)" w:date="2020-12-05T11:22:00Z" w:initials="MFD(B">
    <w:p w14:paraId="3F137686" w14:textId="446AC977" w:rsidR="00624617" w:rsidRPr="008316FE" w:rsidRDefault="00624617">
      <w:pPr>
        <w:pStyle w:val="CommentText"/>
        <w:rPr>
          <w:lang w:val="es-CO"/>
        </w:rPr>
      </w:pPr>
      <w:r>
        <w:rPr>
          <w:rStyle w:val="CommentReference"/>
        </w:rPr>
        <w:annotationRef/>
      </w:r>
      <w:proofErr w:type="spellStart"/>
      <w:r w:rsidRPr="008316FE">
        <w:rPr>
          <w:lang w:val="es-CO"/>
        </w:rPr>
        <w:t>Si</w:t>
      </w:r>
      <w:proofErr w:type="spellEnd"/>
      <w:r>
        <w:rPr>
          <w:lang w:val="es-CO"/>
        </w:rPr>
        <w:t>,</w:t>
      </w:r>
      <w:r w:rsidRPr="008316FE">
        <w:rPr>
          <w:lang w:val="es-CO"/>
        </w:rPr>
        <w:t xml:space="preserve"> no todas las </w:t>
      </w:r>
      <w:proofErr w:type="spellStart"/>
      <w:r w:rsidRPr="008316FE">
        <w:rPr>
          <w:lang w:val="es-CO"/>
        </w:rPr>
        <w:t>areas</w:t>
      </w:r>
      <w:proofErr w:type="spellEnd"/>
      <w:r w:rsidRPr="008316FE">
        <w:rPr>
          <w:lang w:val="es-CO"/>
        </w:rPr>
        <w:t xml:space="preserve"> pueden s</w:t>
      </w:r>
      <w:r>
        <w:rPr>
          <w:lang w:val="es-CO"/>
        </w:rPr>
        <w:t xml:space="preserve">er monitoreadas </w:t>
      </w:r>
      <w:proofErr w:type="spellStart"/>
      <w:r>
        <w:rPr>
          <w:lang w:val="es-CO"/>
        </w:rPr>
        <w:t>por que</w:t>
      </w:r>
      <w:proofErr w:type="spellEnd"/>
      <w:r>
        <w:rPr>
          <w:lang w:val="es-CO"/>
        </w:rPr>
        <w:t xml:space="preserve"> son parcelas inferiores a 1 </w:t>
      </w:r>
      <w:proofErr w:type="spellStart"/>
      <w:r>
        <w:rPr>
          <w:lang w:val="es-CO"/>
        </w:rPr>
        <w:t>hectarea</w:t>
      </w:r>
      <w:proofErr w:type="spellEnd"/>
      <w:r>
        <w:rPr>
          <w:lang w:val="es-CO"/>
        </w:rPr>
        <w:t xml:space="preserve"> y con la resolución espacial del satélite no es recomendable estas </w:t>
      </w:r>
      <w:proofErr w:type="spellStart"/>
      <w:r>
        <w:rPr>
          <w:lang w:val="es-CO"/>
        </w:rPr>
        <w:t>areas</w:t>
      </w:r>
      <w:proofErr w:type="spellEnd"/>
      <w:r>
        <w:rPr>
          <w:lang w:val="es-CO"/>
        </w:rPr>
        <w:t>.</w:t>
      </w:r>
    </w:p>
  </w:comment>
  <w:comment w:id="302" w:author="Salazar, Lina Piedad" w:date="2020-12-03T17:30:00Z" w:initials="SLP">
    <w:p w14:paraId="0DFE87EA" w14:textId="0845812E" w:rsidR="00624617" w:rsidRPr="00367554" w:rsidRDefault="00624617">
      <w:pPr>
        <w:pStyle w:val="CommentText"/>
        <w:rPr>
          <w:lang w:val="es-ES_tradnl"/>
        </w:rPr>
      </w:pPr>
      <w:r>
        <w:rPr>
          <w:rStyle w:val="CommentReference"/>
        </w:rPr>
        <w:annotationRef/>
      </w:r>
      <w:proofErr w:type="spellStart"/>
      <w:r w:rsidRPr="00367554">
        <w:rPr>
          <w:lang w:val="es-ES_tradnl"/>
        </w:rPr>
        <w:t>Inc</w:t>
      </w:r>
      <w:r>
        <w:rPr>
          <w:lang w:val="es-ES_tradnl"/>
        </w:rPr>
        <w:t>rementr</w:t>
      </w:r>
      <w:proofErr w:type="spellEnd"/>
      <w:r>
        <w:rPr>
          <w:lang w:val="es-ES_tradnl"/>
        </w:rPr>
        <w:t xml:space="preserve"> letra… estos son los finales? Me suena que los </w:t>
      </w:r>
      <w:proofErr w:type="gramStart"/>
      <w:r>
        <w:rPr>
          <w:lang w:val="es-ES_tradnl"/>
        </w:rPr>
        <w:t>finales</w:t>
      </w:r>
      <w:proofErr w:type="gramEnd"/>
      <w:r>
        <w:rPr>
          <w:lang w:val="es-ES_tradnl"/>
        </w:rPr>
        <w:t xml:space="preserve"> pero habría que mencionar en el título: Muestra Final de Análisis o algo así </w:t>
      </w:r>
    </w:p>
  </w:comment>
  <w:comment w:id="303" w:author="Montenegro, Frank David (Alliance Bioversity-CIAT)" w:date="2020-12-08T14:57:00Z" w:initials="MFD(B">
    <w:p w14:paraId="7992BBF8" w14:textId="479E5E25" w:rsidR="00624617" w:rsidRPr="00624617" w:rsidRDefault="00624617">
      <w:pPr>
        <w:pStyle w:val="CommentText"/>
        <w:rPr>
          <w:lang w:val="es-CO"/>
        </w:rPr>
      </w:pPr>
      <w:r>
        <w:rPr>
          <w:rStyle w:val="CommentReference"/>
        </w:rPr>
        <w:annotationRef/>
      </w:r>
      <w:r w:rsidRPr="00624617">
        <w:rPr>
          <w:lang w:val="es-CO"/>
        </w:rPr>
        <w:t>hecho</w:t>
      </w:r>
    </w:p>
  </w:comment>
  <w:comment w:id="307" w:author="Palacios Taboada, Ana Claudia" w:date="2020-11-18T10:29:00Z" w:initials="PTAC">
    <w:p w14:paraId="16BFEF38" w14:textId="19BD8D38" w:rsidR="00624617" w:rsidRPr="00F655F5" w:rsidRDefault="00624617">
      <w:pPr>
        <w:pStyle w:val="CommentText"/>
        <w:rPr>
          <w:lang w:val="es-419"/>
        </w:rPr>
      </w:pPr>
      <w:r>
        <w:rPr>
          <w:rStyle w:val="CommentReference"/>
        </w:rPr>
        <w:annotationRef/>
      </w:r>
      <w:r w:rsidRPr="00F655F5">
        <w:rPr>
          <w:lang w:val="es-419"/>
        </w:rPr>
        <w:t>Colocar una fila con los to</w:t>
      </w:r>
      <w:r>
        <w:rPr>
          <w:lang w:val="es-419"/>
        </w:rPr>
        <w:t>tales al final</w:t>
      </w:r>
    </w:p>
  </w:comment>
  <w:comment w:id="308" w:author="Montenegro, Frank David (Alliance Bioversity-CIAT)" w:date="2020-12-08T14:57:00Z" w:initials="MFD(B">
    <w:p w14:paraId="368EC206" w14:textId="0F9FAA1C" w:rsidR="00624617" w:rsidRPr="00624617" w:rsidRDefault="00624617">
      <w:pPr>
        <w:pStyle w:val="CommentText"/>
        <w:rPr>
          <w:lang w:val="es-CO"/>
        </w:rPr>
      </w:pPr>
      <w:r>
        <w:rPr>
          <w:rStyle w:val="CommentReference"/>
        </w:rPr>
        <w:annotationRef/>
      </w:r>
      <w:r w:rsidRPr="00624617">
        <w:rPr>
          <w:lang w:val="es-CO"/>
        </w:rPr>
        <w:t>hecho</w:t>
      </w:r>
    </w:p>
  </w:comment>
  <w:comment w:id="329" w:author="Palacios Taboada, Ana Claudia" w:date="2020-11-18T11:14:00Z" w:initials="PTAC">
    <w:p w14:paraId="53E21126" w14:textId="5F37ED4A" w:rsidR="00624617" w:rsidRPr="00D378CE" w:rsidRDefault="00624617">
      <w:pPr>
        <w:pStyle w:val="CommentText"/>
        <w:rPr>
          <w:lang w:val="es-419"/>
        </w:rPr>
      </w:pPr>
      <w:r>
        <w:rPr>
          <w:rStyle w:val="CommentReference"/>
        </w:rPr>
        <w:annotationRef/>
      </w:r>
      <w:proofErr w:type="gramStart"/>
      <w:r w:rsidRPr="00D378CE">
        <w:rPr>
          <w:lang w:val="es-419"/>
        </w:rPr>
        <w:t>Por qué en el primer r</w:t>
      </w:r>
      <w:r>
        <w:rPr>
          <w:lang w:val="es-419"/>
        </w:rPr>
        <w:t>eporte decía 756 imágenes?</w:t>
      </w:r>
      <w:proofErr w:type="gramEnd"/>
    </w:p>
  </w:comment>
  <w:comment w:id="340" w:author="Salazar, Lina Piedad" w:date="2020-12-03T17:31:00Z" w:initials="SLP">
    <w:p w14:paraId="568A10F5" w14:textId="77777777" w:rsidR="00624617" w:rsidRDefault="00624617">
      <w:pPr>
        <w:pStyle w:val="CommentText"/>
        <w:rPr>
          <w:lang w:val="es-ES_tradnl"/>
        </w:rPr>
      </w:pPr>
      <w:r>
        <w:rPr>
          <w:rStyle w:val="CommentReference"/>
        </w:rPr>
        <w:annotationRef/>
      </w:r>
      <w:proofErr w:type="gramStart"/>
      <w:r w:rsidRPr="00367554">
        <w:rPr>
          <w:lang w:val="es-ES_tradnl"/>
        </w:rPr>
        <w:t>No me queda claro esto</w:t>
      </w:r>
      <w:r>
        <w:rPr>
          <w:lang w:val="es-ES_tradnl"/>
        </w:rPr>
        <w:t xml:space="preserve"> son total de 530 imágenes para 377 </w:t>
      </w:r>
      <w:proofErr w:type="spellStart"/>
      <w:r>
        <w:rPr>
          <w:lang w:val="es-ES_tradnl"/>
        </w:rPr>
        <w:t>obs</w:t>
      </w:r>
      <w:proofErr w:type="spellEnd"/>
      <w:r>
        <w:rPr>
          <w:lang w:val="es-ES_tradnl"/>
        </w:rPr>
        <w:t>?</w:t>
      </w:r>
      <w:proofErr w:type="gramEnd"/>
      <w:r>
        <w:rPr>
          <w:lang w:val="es-ES_tradnl"/>
        </w:rPr>
        <w:t xml:space="preserve"> </w:t>
      </w:r>
      <w:proofErr w:type="gramStart"/>
      <w:r>
        <w:rPr>
          <w:lang w:val="es-ES_tradnl"/>
        </w:rPr>
        <w:t xml:space="preserve">Eso quiere decir que hay observaciones que solo tuvieron una imagen en el total de los 9 </w:t>
      </w:r>
      <w:proofErr w:type="spellStart"/>
      <w:r>
        <w:rPr>
          <w:lang w:val="es-ES_tradnl"/>
        </w:rPr>
        <w:t>anios</w:t>
      </w:r>
      <w:proofErr w:type="spellEnd"/>
      <w:r>
        <w:rPr>
          <w:lang w:val="es-ES_tradnl"/>
        </w:rPr>
        <w:t>?</w:t>
      </w:r>
      <w:proofErr w:type="gramEnd"/>
    </w:p>
    <w:p w14:paraId="090C868D" w14:textId="022395BD" w:rsidR="00624617" w:rsidRPr="00367554" w:rsidRDefault="00624617">
      <w:pPr>
        <w:pStyle w:val="CommentText"/>
        <w:rPr>
          <w:lang w:val="es-ES_tradnl"/>
        </w:rPr>
      </w:pPr>
      <w:r>
        <w:rPr>
          <w:lang w:val="es-ES_tradnl"/>
        </w:rPr>
        <w:t xml:space="preserve">Creo que no es </w:t>
      </w:r>
      <w:proofErr w:type="gramStart"/>
      <w:r>
        <w:rPr>
          <w:lang w:val="es-ES_tradnl"/>
        </w:rPr>
        <w:t>esto</w:t>
      </w:r>
      <w:proofErr w:type="gramEnd"/>
      <w:r>
        <w:rPr>
          <w:lang w:val="es-ES_tradnl"/>
        </w:rPr>
        <w:t xml:space="preserve"> pero me suena a que alguien lo puede percibir así hay que explicar mejor la frase</w:t>
      </w:r>
    </w:p>
  </w:comment>
  <w:comment w:id="334" w:author="Palacios Taboada, Ana Claudia" w:date="2020-11-18T11:36:00Z" w:initials="PTAC">
    <w:p w14:paraId="19347222" w14:textId="12FBBF35" w:rsidR="00624617" w:rsidRPr="00DF721D" w:rsidRDefault="00624617">
      <w:pPr>
        <w:pStyle w:val="CommentText"/>
        <w:rPr>
          <w:lang w:val="es-419"/>
        </w:rPr>
      </w:pPr>
      <w:r>
        <w:rPr>
          <w:rStyle w:val="CommentReference"/>
        </w:rPr>
        <w:annotationRef/>
      </w:r>
      <w:proofErr w:type="gramStart"/>
      <w:r w:rsidRPr="00DF721D">
        <w:rPr>
          <w:lang w:val="es-419"/>
        </w:rPr>
        <w:t xml:space="preserve">Cuál es la frecuencia de </w:t>
      </w:r>
      <w:r>
        <w:rPr>
          <w:lang w:val="es-419"/>
        </w:rPr>
        <w:t>imágenes de estos satélites?</w:t>
      </w:r>
      <w:proofErr w:type="gramEnd"/>
      <w:r>
        <w:rPr>
          <w:lang w:val="es-419"/>
        </w:rPr>
        <w:t xml:space="preserve"> </w:t>
      </w:r>
      <w:proofErr w:type="gramStart"/>
      <w:r>
        <w:rPr>
          <w:lang w:val="es-419"/>
        </w:rPr>
        <w:t>Estamos usando todas?</w:t>
      </w:r>
      <w:proofErr w:type="gramEnd"/>
    </w:p>
  </w:comment>
  <w:comment w:id="335" w:author="Montenegro, Frank David (Alliance Bioversity-CIAT)" w:date="2020-12-08T15:13:00Z" w:initials="MFD(B">
    <w:p w14:paraId="303D5481" w14:textId="577CB91F" w:rsidR="00624617" w:rsidRPr="00624617" w:rsidRDefault="00624617">
      <w:pPr>
        <w:pStyle w:val="CommentText"/>
        <w:rPr>
          <w:lang w:val="es-CO"/>
        </w:rPr>
      </w:pPr>
      <w:r>
        <w:rPr>
          <w:rStyle w:val="CommentReference"/>
        </w:rPr>
        <w:annotationRef/>
      </w:r>
      <w:r w:rsidRPr="00624617">
        <w:rPr>
          <w:lang w:val="es-CO"/>
        </w:rPr>
        <w:t xml:space="preserve">La frecuencia es de 16 </w:t>
      </w:r>
      <w:proofErr w:type="spellStart"/>
      <w:r w:rsidRPr="00624617">
        <w:rPr>
          <w:lang w:val="es-CO"/>
        </w:rPr>
        <w:t>dias</w:t>
      </w:r>
      <w:proofErr w:type="spellEnd"/>
    </w:p>
  </w:comment>
  <w:comment w:id="350" w:author="Palacios Taboada, Ana Claudia" w:date="2020-11-18T11:15:00Z" w:initials="PTAC">
    <w:p w14:paraId="631FF010" w14:textId="62A1D4B7" w:rsidR="00624617" w:rsidRPr="00D378CE" w:rsidRDefault="00624617">
      <w:pPr>
        <w:pStyle w:val="CommentText"/>
        <w:rPr>
          <w:lang w:val="es-419"/>
        </w:rPr>
      </w:pPr>
      <w:r>
        <w:rPr>
          <w:rStyle w:val="CommentReference"/>
        </w:rPr>
        <w:annotationRef/>
      </w:r>
      <w:proofErr w:type="gramStart"/>
      <w:r w:rsidRPr="00D378CE">
        <w:rPr>
          <w:lang w:val="es-419"/>
        </w:rPr>
        <w:t>Si el número de parcelas no</w:t>
      </w:r>
      <w:r>
        <w:rPr>
          <w:lang w:val="es-419"/>
        </w:rPr>
        <w:t xml:space="preserve"> cambia, por qué hay más imágenes en el 2014 en adelante que en el 2011?</w:t>
      </w:r>
      <w:proofErr w:type="gramEnd"/>
      <w:r>
        <w:rPr>
          <w:lang w:val="es-419"/>
        </w:rPr>
        <w:t xml:space="preserve"> </w:t>
      </w:r>
      <w:proofErr w:type="gramStart"/>
      <w:r>
        <w:rPr>
          <w:lang w:val="es-419"/>
        </w:rPr>
        <w:t>Se trata de imágenes por parcela?</w:t>
      </w:r>
      <w:proofErr w:type="gramEnd"/>
    </w:p>
  </w:comment>
  <w:comment w:id="353" w:author="Salazar, Lina Piedad" w:date="2020-12-03T17:34:00Z" w:initials="SLP">
    <w:p w14:paraId="14BDA3C5" w14:textId="57959A66" w:rsidR="00624617" w:rsidRPr="00367554" w:rsidRDefault="00624617">
      <w:pPr>
        <w:pStyle w:val="CommentText"/>
        <w:rPr>
          <w:lang w:val="es-ES_tradnl"/>
        </w:rPr>
      </w:pPr>
      <w:r>
        <w:rPr>
          <w:rStyle w:val="CommentReference"/>
        </w:rPr>
        <w:annotationRef/>
      </w:r>
      <w:r w:rsidRPr="00367554">
        <w:rPr>
          <w:lang w:val="es-ES_tradnl"/>
        </w:rPr>
        <w:t xml:space="preserve">Explicar </w:t>
      </w:r>
      <w:r>
        <w:rPr>
          <w:lang w:val="es-ES_tradnl"/>
        </w:rPr>
        <w:t xml:space="preserve">esto mejor…no entiendo bien la diferencia entre </w:t>
      </w:r>
      <w:proofErr w:type="gramStart"/>
      <w:r>
        <w:rPr>
          <w:lang w:val="es-ES_tradnl"/>
        </w:rPr>
        <w:t>la dos imágenes</w:t>
      </w:r>
      <w:proofErr w:type="gramEnd"/>
      <w:r>
        <w:rPr>
          <w:lang w:val="es-ES_tradnl"/>
        </w:rPr>
        <w:t>. Favor clarificar y explicar.</w:t>
      </w:r>
    </w:p>
  </w:comment>
  <w:comment w:id="354" w:author="Montenegro, Frank David (Alliance Bioversity-CIAT)" w:date="2020-12-09T09:12:00Z" w:initials="MFD(B">
    <w:p w14:paraId="5369A661" w14:textId="2F80C6D4" w:rsidR="007D60F7" w:rsidRDefault="007D60F7">
      <w:pPr>
        <w:pStyle w:val="CommentText"/>
      </w:pPr>
      <w:r>
        <w:rPr>
          <w:rStyle w:val="CommentReference"/>
        </w:rPr>
        <w:annotationRef/>
      </w:r>
      <w:r>
        <w:t xml:space="preserve">Se </w:t>
      </w:r>
      <w:proofErr w:type="spellStart"/>
      <w:r>
        <w:t>explica</w:t>
      </w:r>
      <w:proofErr w:type="spellEnd"/>
      <w:r>
        <w:t xml:space="preserve"> </w:t>
      </w:r>
      <w:proofErr w:type="spellStart"/>
      <w:r>
        <w:t>en</w:t>
      </w:r>
      <w:proofErr w:type="spellEnd"/>
      <w:r>
        <w:t xml:space="preserve"> </w:t>
      </w:r>
      <w:proofErr w:type="spellStart"/>
      <w:r>
        <w:t>los</w:t>
      </w:r>
      <w:proofErr w:type="spellEnd"/>
      <w:r>
        <w:t xml:space="preserve"> </w:t>
      </w:r>
      <w:proofErr w:type="spellStart"/>
      <w:r>
        <w:t>metodos</w:t>
      </w:r>
      <w:proofErr w:type="spellEnd"/>
    </w:p>
  </w:comment>
  <w:comment w:id="363" w:author="Palacios Taboada, Ana Claudia" w:date="2020-11-18T11:20:00Z" w:initials="PTAC">
    <w:p w14:paraId="303542C2" w14:textId="440909E6" w:rsidR="00624617" w:rsidRPr="00D378CE" w:rsidRDefault="00624617">
      <w:pPr>
        <w:pStyle w:val="CommentText"/>
        <w:rPr>
          <w:lang w:val="es-419"/>
        </w:rPr>
      </w:pPr>
      <w:r>
        <w:rPr>
          <w:rStyle w:val="CommentReference"/>
        </w:rPr>
        <w:annotationRef/>
      </w:r>
      <w:r w:rsidRPr="00D378CE">
        <w:rPr>
          <w:lang w:val="es-419"/>
        </w:rPr>
        <w:t xml:space="preserve">Corregir </w:t>
      </w:r>
      <w:proofErr w:type="spellStart"/>
      <w:r w:rsidRPr="00D378CE">
        <w:rPr>
          <w:lang w:val="es-419"/>
        </w:rPr>
        <w:t>spelling</w:t>
      </w:r>
      <w:proofErr w:type="spellEnd"/>
      <w:r w:rsidRPr="00D378CE">
        <w:rPr>
          <w:lang w:val="es-419"/>
        </w:rPr>
        <w:t xml:space="preserve"> y o</w:t>
      </w:r>
      <w:r>
        <w:rPr>
          <w:lang w:val="es-419"/>
        </w:rPr>
        <w:t>r</w:t>
      </w:r>
      <w:r w:rsidRPr="00D378CE">
        <w:rPr>
          <w:lang w:val="es-419"/>
        </w:rPr>
        <w:t xml:space="preserve">tografía en </w:t>
      </w:r>
      <w:r>
        <w:rPr>
          <w:lang w:val="es-419"/>
        </w:rPr>
        <w:t xml:space="preserve">todo </w:t>
      </w:r>
      <w:r w:rsidRPr="00D378CE">
        <w:rPr>
          <w:lang w:val="es-419"/>
        </w:rPr>
        <w:t>el do</w:t>
      </w:r>
      <w:r>
        <w:rPr>
          <w:lang w:val="es-419"/>
        </w:rPr>
        <w:t>cumento</w:t>
      </w:r>
    </w:p>
  </w:comment>
  <w:comment w:id="387" w:author="Palacios Taboada, Ana Claudia" w:date="2020-11-18T11:23:00Z" w:initials="PTAC">
    <w:p w14:paraId="1B733461" w14:textId="5F65E54B" w:rsidR="00624617" w:rsidRPr="00D378CE" w:rsidRDefault="00624617">
      <w:pPr>
        <w:pStyle w:val="CommentText"/>
        <w:rPr>
          <w:lang w:val="es-419"/>
        </w:rPr>
      </w:pPr>
      <w:r>
        <w:rPr>
          <w:rStyle w:val="CommentReference"/>
        </w:rPr>
        <w:annotationRef/>
      </w:r>
      <w:r w:rsidRPr="00D378CE">
        <w:rPr>
          <w:lang w:val="es-419"/>
        </w:rPr>
        <w:t xml:space="preserve">En </w:t>
      </w:r>
      <w:r>
        <w:rPr>
          <w:lang w:val="es-419"/>
        </w:rPr>
        <w:t>la imagen no aparece el índice de agua (NDWI)</w:t>
      </w:r>
    </w:p>
  </w:comment>
  <w:comment w:id="388" w:author="Montenegro, Frank David (Alliance Bioversity-CIAT)" w:date="2020-12-05T11:29:00Z" w:initials="MFD(B">
    <w:p w14:paraId="6C4C3B42" w14:textId="23AB4A3D" w:rsidR="00624617" w:rsidRPr="00B93DC3" w:rsidRDefault="00624617">
      <w:pPr>
        <w:pStyle w:val="CommentText"/>
        <w:rPr>
          <w:lang w:val="es-CO"/>
        </w:rPr>
      </w:pPr>
      <w:r>
        <w:rPr>
          <w:rStyle w:val="CommentReference"/>
        </w:rPr>
        <w:annotationRef/>
      </w:r>
      <w:r w:rsidRPr="00B93DC3">
        <w:rPr>
          <w:lang w:val="es-CO"/>
        </w:rPr>
        <w:t xml:space="preserve">Se </w:t>
      </w:r>
      <w:proofErr w:type="spellStart"/>
      <w:r w:rsidRPr="00B93DC3">
        <w:rPr>
          <w:lang w:val="es-CO"/>
        </w:rPr>
        <w:t>decidio</w:t>
      </w:r>
      <w:proofErr w:type="spellEnd"/>
      <w:r w:rsidRPr="00B93DC3">
        <w:rPr>
          <w:lang w:val="es-CO"/>
        </w:rPr>
        <w:t xml:space="preserve"> no colocarlo.</w:t>
      </w:r>
    </w:p>
  </w:comment>
  <w:comment w:id="393" w:author="Salazar, Lina Piedad" w:date="2020-12-03T17:35:00Z" w:initials="SLP">
    <w:p w14:paraId="21510CCE" w14:textId="0A267CFB" w:rsidR="00624617" w:rsidRPr="00367554" w:rsidRDefault="00624617">
      <w:pPr>
        <w:pStyle w:val="CommentText"/>
        <w:rPr>
          <w:lang w:val="es-ES_tradnl"/>
        </w:rPr>
      </w:pPr>
      <w:r>
        <w:rPr>
          <w:rStyle w:val="CommentReference"/>
        </w:rPr>
        <w:annotationRef/>
      </w:r>
      <w:r w:rsidRPr="00367554">
        <w:rPr>
          <w:lang w:val="es-ES_tradnl"/>
        </w:rPr>
        <w:t xml:space="preserve">Creo que </w:t>
      </w:r>
      <w:proofErr w:type="spellStart"/>
      <w:r w:rsidRPr="00367554">
        <w:rPr>
          <w:lang w:val="es-ES_tradnl"/>
        </w:rPr>
        <w:t>seria</w:t>
      </w:r>
      <w:proofErr w:type="spellEnd"/>
      <w:r w:rsidRPr="00367554">
        <w:rPr>
          <w:lang w:val="es-ES_tradnl"/>
        </w:rPr>
        <w:t xml:space="preserve"> bueno mencio</w:t>
      </w:r>
      <w:r>
        <w:rPr>
          <w:lang w:val="es-ES_tradnl"/>
        </w:rPr>
        <w:t xml:space="preserve">nar que </w:t>
      </w:r>
      <w:proofErr w:type="gramStart"/>
      <w:r>
        <w:rPr>
          <w:lang w:val="es-ES_tradnl"/>
        </w:rPr>
        <w:t>habían</w:t>
      </w:r>
      <w:proofErr w:type="gramEnd"/>
      <w:r>
        <w:rPr>
          <w:lang w:val="es-ES_tradnl"/>
        </w:rPr>
        <w:t xml:space="preserve"> X </w:t>
      </w:r>
      <w:proofErr w:type="spellStart"/>
      <w:r>
        <w:rPr>
          <w:lang w:val="es-ES_tradnl"/>
        </w:rPr>
        <w:t>numero</w:t>
      </w:r>
      <w:proofErr w:type="spellEnd"/>
      <w:r>
        <w:rPr>
          <w:lang w:val="es-ES_tradnl"/>
        </w:rPr>
        <w:t xml:space="preserve"> de imágenes pero Y tuvieron que ser descartadas por nubosidad esto para que el lector entienda que no todas las imágenes pueden utilizarse. </w:t>
      </w:r>
      <w:proofErr w:type="gramStart"/>
      <w:r>
        <w:rPr>
          <w:lang w:val="es-ES_tradnl"/>
        </w:rPr>
        <w:t>Además</w:t>
      </w:r>
      <w:proofErr w:type="gramEnd"/>
      <w:r>
        <w:rPr>
          <w:lang w:val="es-ES_tradnl"/>
        </w:rPr>
        <w:t xml:space="preserve"> incluir una comparación entre una imagen con y sin nubosidad. </w:t>
      </w:r>
    </w:p>
  </w:comment>
  <w:comment w:id="394" w:author="Montenegro, Frank David (Alliance Bioversity-CIAT)" w:date="2020-12-09T09:21:00Z" w:initials="MFD(B">
    <w:p w14:paraId="52CF6D59" w14:textId="1E399291" w:rsidR="00E8383A" w:rsidRPr="00E8383A" w:rsidRDefault="00E8383A">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395" w:author="Palacios Taboada, Ana Claudia" w:date="2020-11-18T11:22:00Z" w:initials="PTAC">
    <w:p w14:paraId="29CDA468" w14:textId="47FEF7BF" w:rsidR="00624617" w:rsidRPr="00D378CE" w:rsidRDefault="00624617">
      <w:pPr>
        <w:pStyle w:val="CommentText"/>
        <w:rPr>
          <w:lang w:val="es-419"/>
        </w:rPr>
      </w:pPr>
      <w:r>
        <w:rPr>
          <w:rStyle w:val="CommentReference"/>
        </w:rPr>
        <w:annotationRef/>
      </w:r>
      <w:proofErr w:type="gramStart"/>
      <w:r w:rsidRPr="00D378CE">
        <w:rPr>
          <w:lang w:val="es-419"/>
        </w:rPr>
        <w:t xml:space="preserve">Cuál es el </w:t>
      </w:r>
      <w:proofErr w:type="spellStart"/>
      <w:r w:rsidRPr="00D378CE">
        <w:rPr>
          <w:lang w:val="es-419"/>
        </w:rPr>
        <w:t>indentificador</w:t>
      </w:r>
      <w:proofErr w:type="spellEnd"/>
      <w:r w:rsidRPr="00D378CE">
        <w:rPr>
          <w:lang w:val="es-419"/>
        </w:rPr>
        <w:t>?</w:t>
      </w:r>
      <w:proofErr w:type="gramEnd"/>
    </w:p>
  </w:comment>
  <w:comment w:id="396" w:author="Montenegro, Frank David (Alliance Bioversity-CIAT)" w:date="2020-12-09T09:22:00Z" w:initials="MFD(B">
    <w:p w14:paraId="1A9AD7F7" w14:textId="29C2A0E5" w:rsidR="00E8383A" w:rsidRPr="00E8383A" w:rsidRDefault="00E8383A">
      <w:pPr>
        <w:pStyle w:val="CommentText"/>
        <w:rPr>
          <w:lang w:val="es-CO"/>
        </w:rPr>
      </w:pPr>
      <w:r>
        <w:rPr>
          <w:rStyle w:val="CommentReference"/>
        </w:rPr>
        <w:annotationRef/>
      </w:r>
      <w:r w:rsidRPr="00E8383A">
        <w:rPr>
          <w:lang w:val="es-CO"/>
        </w:rPr>
        <w:t xml:space="preserve">El identificador es la </w:t>
      </w:r>
      <w:proofErr w:type="spellStart"/>
      <w:r w:rsidRPr="00E8383A">
        <w:rPr>
          <w:lang w:val="es-CO"/>
        </w:rPr>
        <w:t>union</w:t>
      </w:r>
      <w:proofErr w:type="spellEnd"/>
      <w:r w:rsidRPr="00E8383A">
        <w:rPr>
          <w:lang w:val="es-CO"/>
        </w:rPr>
        <w:t xml:space="preserve"> entre </w:t>
      </w:r>
      <w:proofErr w:type="gramStart"/>
      <w:r w:rsidRPr="00E8383A">
        <w:rPr>
          <w:lang w:val="es-CO"/>
        </w:rPr>
        <w:t xml:space="preserve">el </w:t>
      </w:r>
      <w:proofErr w:type="spellStart"/>
      <w:r>
        <w:rPr>
          <w:lang w:val="es-CO"/>
        </w:rPr>
        <w:t>cuesta</w:t>
      </w:r>
      <w:proofErr w:type="gramEnd"/>
      <w:r>
        <w:rPr>
          <w:lang w:val="es-CO"/>
        </w:rPr>
        <w:t>_id_b</w:t>
      </w:r>
      <w:proofErr w:type="spellEnd"/>
      <w:r>
        <w:rPr>
          <w:lang w:val="es-CO"/>
        </w:rPr>
        <w:t xml:space="preserve"> + parcela, entonces tendremos un nuevo ID que seria 3865+11</w:t>
      </w:r>
    </w:p>
  </w:comment>
  <w:comment w:id="398" w:author="Palacios Taboada, Ana Claudia" w:date="2020-11-18T11:25:00Z" w:initials="PTAC">
    <w:p w14:paraId="2677214C" w14:textId="7E5F4A15" w:rsidR="00624617" w:rsidRPr="00863EEC" w:rsidRDefault="00624617">
      <w:pPr>
        <w:pStyle w:val="CommentText"/>
        <w:rPr>
          <w:lang w:val="es-419"/>
        </w:rPr>
      </w:pPr>
      <w:r>
        <w:rPr>
          <w:rStyle w:val="CommentReference"/>
        </w:rPr>
        <w:annotationRef/>
      </w:r>
      <w:r w:rsidRPr="00863EEC">
        <w:rPr>
          <w:lang w:val="es-419"/>
        </w:rPr>
        <w:t>Corregir ortografía en todo el d</w:t>
      </w:r>
      <w:r>
        <w:rPr>
          <w:lang w:val="es-419"/>
        </w:rPr>
        <w:t>oc.</w:t>
      </w:r>
    </w:p>
  </w:comment>
  <w:comment w:id="400" w:author="Salazar, Lina Piedad" w:date="2020-12-03T17:45:00Z" w:initials="SLP">
    <w:p w14:paraId="19D32E55" w14:textId="137CB7ED" w:rsidR="00624617" w:rsidRPr="00FA02C8" w:rsidRDefault="00624617">
      <w:pPr>
        <w:pStyle w:val="CommentText"/>
        <w:rPr>
          <w:lang w:val="es-CO"/>
        </w:rPr>
      </w:pPr>
      <w:r>
        <w:rPr>
          <w:rStyle w:val="CommentReference"/>
        </w:rPr>
        <w:annotationRef/>
      </w:r>
      <w:r w:rsidRPr="00FA02C8">
        <w:rPr>
          <w:lang w:val="es-CO"/>
        </w:rPr>
        <w:t xml:space="preserve">No veo </w:t>
      </w:r>
      <w:proofErr w:type="spellStart"/>
      <w:r w:rsidRPr="00FA02C8">
        <w:rPr>
          <w:lang w:val="es-CO"/>
        </w:rPr>
        <w:t>ningun</w:t>
      </w:r>
      <w:proofErr w:type="spellEnd"/>
      <w:r w:rsidRPr="00FA02C8">
        <w:rPr>
          <w:lang w:val="es-CO"/>
        </w:rPr>
        <w:t xml:space="preserve"> análisis con el índice de agua</w:t>
      </w:r>
    </w:p>
  </w:comment>
  <w:comment w:id="401" w:author="Montenegro, Frank David (Alliance Bioversity-CIAT)" w:date="2020-12-09T09:31:00Z" w:initials="MFD(B">
    <w:p w14:paraId="5AE262E7" w14:textId="080E6BEE" w:rsidR="00E30E83" w:rsidRPr="00E30E83" w:rsidRDefault="00E30E83">
      <w:pPr>
        <w:pStyle w:val="CommentText"/>
        <w:rPr>
          <w:lang w:val="es-CO"/>
        </w:rPr>
      </w:pPr>
      <w:r>
        <w:rPr>
          <w:rStyle w:val="CommentReference"/>
        </w:rPr>
        <w:annotationRef/>
      </w:r>
      <w:r w:rsidRPr="00E30E83">
        <w:rPr>
          <w:lang w:val="es-CO"/>
        </w:rPr>
        <w:t xml:space="preserve">No se </w:t>
      </w:r>
      <w:r w:rsidR="000E405C">
        <w:rPr>
          <w:lang w:val="es-CO"/>
        </w:rPr>
        <w:t>realizará</w:t>
      </w:r>
    </w:p>
  </w:comment>
  <w:comment w:id="399" w:author="Salazar, Lina Piedad" w:date="2020-12-03T17:37:00Z" w:initials="SLP">
    <w:p w14:paraId="1608AE7F" w14:textId="5EBA6790" w:rsidR="00624617" w:rsidRDefault="00624617">
      <w:pPr>
        <w:pStyle w:val="CommentText"/>
        <w:rPr>
          <w:lang w:val="es-ES_tradnl"/>
        </w:rPr>
      </w:pPr>
      <w:r>
        <w:rPr>
          <w:rStyle w:val="CommentReference"/>
        </w:rPr>
        <w:annotationRef/>
      </w:r>
      <w:r w:rsidR="000E405C" w:rsidRPr="00367554">
        <w:rPr>
          <w:lang w:val="es-ES_tradnl"/>
        </w:rPr>
        <w:t xml:space="preserve">¿Creo que hay que </w:t>
      </w:r>
      <w:proofErr w:type="spellStart"/>
      <w:r w:rsidR="000E405C" w:rsidRPr="00367554">
        <w:rPr>
          <w:lang w:val="es-ES_tradnl"/>
        </w:rPr>
        <w:t>expicar</w:t>
      </w:r>
      <w:proofErr w:type="spellEnd"/>
      <w:r w:rsidR="000E405C" w:rsidRPr="00367554">
        <w:rPr>
          <w:lang w:val="es-ES_tradnl"/>
        </w:rPr>
        <w:t xml:space="preserve"> mejor como se sabe que de 2014 a 2015 hay uno temporal… que muestran los índices que indican esto?</w:t>
      </w:r>
      <w:r>
        <w:rPr>
          <w:lang w:val="es-ES_tradnl"/>
        </w:rPr>
        <w:t xml:space="preserve"> </w:t>
      </w:r>
      <w:r w:rsidR="000E405C">
        <w:rPr>
          <w:lang w:val="es-ES_tradnl"/>
        </w:rPr>
        <w:t>¿Hay un valor que muestra esto?</w:t>
      </w:r>
      <w:r>
        <w:rPr>
          <w:lang w:val="es-ES_tradnl"/>
        </w:rPr>
        <w:t xml:space="preserve"> </w:t>
      </w:r>
      <w:r w:rsidR="000E405C">
        <w:rPr>
          <w:lang w:val="es-ES_tradnl"/>
        </w:rPr>
        <w:t>¿Cuáles son los valores que toman los índices y como saber si este valor es de cultivo temporal o permanente?</w:t>
      </w:r>
    </w:p>
    <w:p w14:paraId="7E989B0F" w14:textId="2E638E52" w:rsidR="00624617" w:rsidRPr="00367554" w:rsidRDefault="00624617">
      <w:pPr>
        <w:pStyle w:val="CommentText"/>
        <w:rPr>
          <w:lang w:val="es-ES_tradnl"/>
        </w:rPr>
      </w:pPr>
      <w:r>
        <w:rPr>
          <w:lang w:val="es-ES_tradnl"/>
        </w:rPr>
        <w:t xml:space="preserve">Incluir al menos </w:t>
      </w:r>
      <w:r w:rsidR="000E405C">
        <w:rPr>
          <w:lang w:val="es-ES_tradnl"/>
        </w:rPr>
        <w:t>unos 6</w:t>
      </w:r>
      <w:r>
        <w:rPr>
          <w:lang w:val="es-ES_tradnl"/>
        </w:rPr>
        <w:t xml:space="preserve"> ejemplos (3 de</w:t>
      </w:r>
      <w:r w:rsidR="000E405C">
        <w:rPr>
          <w:lang w:val="es-ES_tradnl"/>
        </w:rPr>
        <w:t xml:space="preserve"> </w:t>
      </w:r>
      <w:r>
        <w:rPr>
          <w:lang w:val="es-ES_tradnl"/>
        </w:rPr>
        <w:t xml:space="preserve">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6C011DEE" w15:done="0"/>
  <w15:commentEx w15:paraId="2EEF2AF1" w15:paraIdParent="6C011DEE"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186AC4D2" w15:done="0"/>
  <w15:commentEx w15:paraId="22F50893" w15:paraIdParent="186AC4D2" w15:done="0"/>
  <w15:commentEx w15:paraId="2BBD8028" w15:done="0"/>
  <w15:commentEx w15:paraId="2E469FFB" w15:paraIdParent="2BBD8028" w15:done="0"/>
  <w15:commentEx w15:paraId="4B99FAF7" w15:done="0"/>
  <w15:commentEx w15:paraId="2926C801" w15:paraIdParent="4B99FAF7" w15:done="0"/>
  <w15:commentEx w15:paraId="7251FB2F" w15:paraIdParent="4B99FAF7"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0BEF8D41" w15:done="0"/>
  <w15:commentEx w15:paraId="55B4C26C" w15:paraIdParent="0BEF8D41" w15:done="0"/>
  <w15:commentEx w15:paraId="478225B2" w15:done="0"/>
  <w15:commentEx w15:paraId="70F97949" w15:paraIdParent="478225B2" w15:done="0"/>
  <w15:commentEx w15:paraId="42751D18" w15:done="0"/>
  <w15:commentEx w15:paraId="389426EC" w15:paraIdParent="42751D18"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58A30FEB" w15:done="0"/>
  <w15:commentEx w15:paraId="434C54AB" w15:paraIdParent="58A30FEB" w15:done="0"/>
  <w15:commentEx w15:paraId="114B7DE9" w15:done="0"/>
  <w15:commentEx w15:paraId="591C5D0F" w15:done="0"/>
  <w15:commentEx w15:paraId="3DB3F860" w15:done="0"/>
  <w15:commentEx w15:paraId="3DF979A3" w15:done="0"/>
  <w15:commentEx w15:paraId="6D5B5DE3" w15:paraIdParent="3DF979A3" w15:done="0"/>
  <w15:commentEx w15:paraId="7742CB55" w15:done="0"/>
  <w15:commentEx w15:paraId="7641B824" w15:paraIdParent="7742CB55" w15:done="0"/>
  <w15:commentEx w15:paraId="4C9670B1" w15:done="0"/>
  <w15:commentEx w15:paraId="0AAD1CF3" w15:paraIdParent="4C9670B1" w15:done="0"/>
  <w15:commentEx w15:paraId="574A3663" w15:done="0"/>
  <w15:commentEx w15:paraId="6E85652F" w15:paraIdParent="574A3663" w15:done="0"/>
  <w15:commentEx w15:paraId="2AADBFC1" w15:done="0"/>
  <w15:commentEx w15:paraId="45776DB8" w15:paraIdParent="2AADBFC1" w15:done="0"/>
  <w15:commentEx w15:paraId="6A2C5EB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090C868D" w15:done="0"/>
  <w15:commentEx w15:paraId="19347222" w15:done="0"/>
  <w15:commentEx w15:paraId="303D5481" w15:paraIdParent="19347222" w15:done="0"/>
  <w15:commentEx w15:paraId="631FF010" w15:done="0"/>
  <w15:commentEx w15:paraId="14BDA3C5" w15:done="0"/>
  <w15:commentEx w15:paraId="5369A661" w15:paraIdParent="14BDA3C5" w15:done="0"/>
  <w15:commentEx w15:paraId="303542C2" w15:done="0"/>
  <w15:commentEx w15:paraId="1B733461" w15:done="0"/>
  <w15:commentEx w15:paraId="6C4C3B42" w15:paraIdParent="1B733461" w15:done="0"/>
  <w15:commentEx w15:paraId="21510CCE" w15:done="0"/>
  <w15:commentEx w15:paraId="52CF6D59" w15:paraIdParent="21510CCE" w15:done="0"/>
  <w15:commentEx w15:paraId="29CDA468" w15:done="0"/>
  <w15:commentEx w15:paraId="1A9AD7F7" w15:paraIdParent="29CDA468" w15:done="0"/>
  <w15:commentEx w15:paraId="2677214C" w15:done="0"/>
  <w15:commentEx w15:paraId="19D32E55" w15:done="0"/>
  <w15:commentEx w15:paraId="5AE262E7" w15:paraIdParent="19D32E55" w15:done="0"/>
  <w15:commentEx w15:paraId="7E989B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8540" w16cex:dateUtc="2020-12-03T20:39:00Z"/>
  <w16cex:commentExtensible w16cex:durableId="2373855F" w16cex:dateUtc="2020-12-03T20:40:00Z"/>
  <w16cex:commentExtensible w16cex:durableId="235F86B2" w16cex:dateUtc="2020-11-18T16:40:00Z"/>
  <w16cex:commentExtensible w16cex:durableId="2373857A" w16cex:dateUtc="2020-12-03T20:40:00Z"/>
  <w16cex:commentExtensible w16cex:durableId="235F8727" w16cex:dateUtc="2020-11-18T16:42:00Z"/>
  <w16cex:commentExtensible w16cex:durableId="237385B3" w16cex:dateUtc="2020-12-03T20:41:00Z"/>
  <w16cex:commentExtensible w16cex:durableId="235F86CF" w16cex:dateUtc="2020-11-18T16:41:00Z"/>
  <w16cex:commentExtensible w16cex:durableId="235F881E" w16cex:dateUtc="2020-11-18T16:46:00Z"/>
  <w16cex:commentExtensible w16cex:durableId="235F8681" w16cex:dateUtc="2020-11-18T16:39:00Z"/>
  <w16cex:commentExtensible w16cex:durableId="23738621" w16cex:dateUtc="2020-12-03T20:43:00Z"/>
  <w16cex:commentExtensible w16cex:durableId="23738610" w16cex:dateUtc="2020-12-03T20:43:00Z"/>
  <w16cex:commentExtensible w16cex:durableId="237386A3" w16cex:dateUtc="2020-12-03T20:45:00Z"/>
  <w16cex:commentExtensible w16cex:durableId="23738770" w16cex:dateUtc="2020-12-03T20:49:00Z"/>
  <w16cex:commentExtensible w16cex:durableId="23738794" w16cex:dateUtc="2020-12-03T20:49:00Z"/>
  <w16cex:commentExtensible w16cex:durableId="235E65B6" w16cex:dateUtc="2020-11-17T20:07:00Z"/>
  <w16cex:commentExtensible w16cex:durableId="235E6713" w16cex:dateUtc="2020-11-17T20:13:00Z"/>
  <w16cex:commentExtensible w16cex:durableId="235E667D" w16cex:dateUtc="2020-11-17T20:10:00Z"/>
  <w16cex:commentExtensible w16cex:durableId="23738840" w16cex:dateUtc="2020-12-03T20:52:00Z"/>
  <w16cex:commentExtensible w16cex:durableId="2373885C" w16cex:dateUtc="2020-12-03T20:53:00Z"/>
  <w16cex:commentExtensible w16cex:durableId="235E6756" w16cex:dateUtc="2020-11-17T20:14:00Z"/>
  <w16cex:commentExtensible w16cex:durableId="235E72B4" w16cex:dateUtc="2020-11-17T21:03:00Z"/>
  <w16cex:commentExtensible w16cex:durableId="2373888A" w16cex:dateUtc="2020-12-03T20:53:00Z"/>
  <w16cex:commentExtensible w16cex:durableId="237388C5" w16cex:dateUtc="2020-12-03T20:54:00Z"/>
  <w16cex:commentExtensible w16cex:durableId="235F7221" w16cex:dateUtc="2020-11-18T15:12:00Z"/>
  <w16cex:commentExtensible w16cex:durableId="235F7257" w16cex:dateUtc="2020-11-18T15:13:00Z"/>
  <w16cex:commentExtensible w16cex:durableId="235F740A" w16cex:dateUtc="2020-11-18T15:20:00Z"/>
  <w16cex:commentExtensible w16cex:durableId="237388F9" w16cex:dateUtc="2020-12-03T20:55:00Z"/>
  <w16cex:commentExtensible w16cex:durableId="235F72B5" w16cex:dateUtc="2020-11-18T15:15:00Z"/>
  <w16cex:commentExtensible w16cex:durableId="2373891D" w16cex:dateUtc="2020-12-03T20:56:00Z"/>
  <w16cex:commentExtensible w16cex:durableId="235F72F2" w16cex:dateUtc="2020-11-18T15:16:00Z"/>
  <w16cex:commentExtensible w16cex:durableId="2373895F" w16cex:dateUtc="2020-12-03T20:57:00Z"/>
  <w16cex:commentExtensible w16cex:durableId="235F7349" w16cex:dateUtc="2020-11-18T15:17:00Z"/>
  <w16cex:commentExtensible w16cex:durableId="235F73A8" w16cex:dateUtc="2020-11-18T15:19:00Z"/>
  <w16cex:commentExtensible w16cex:durableId="235F73B9" w16cex:dateUtc="2020-11-18T15:19:00Z"/>
  <w16cex:commentExtensible w16cex:durableId="235F74BC" w16cex:dateUtc="2020-11-18T15:23:00Z"/>
  <w16cex:commentExtensible w16cex:durableId="237389DF" w16cex:dateUtc="2020-12-03T20:59:00Z"/>
  <w16cex:commentExtensible w16cex:durableId="235F73D4" w16cex:dateUtc="2020-11-18T15:20:00Z"/>
  <w16cex:commentExtensible w16cex:durableId="235F8967" w16cex:dateUtc="2020-11-18T16:52:00Z"/>
  <w16cex:commentExtensible w16cex:durableId="235F7455" w16cex:dateUtc="2020-11-18T15:22:00Z"/>
  <w16cex:commentExtensible w16cex:durableId="235F75C0" w16cex:dateUtc="2020-11-18T15:28:00Z"/>
  <w16cex:commentExtensible w16cex:durableId="23739EFB" w16cex:dateUtc="2020-12-03T22:29:00Z"/>
  <w16cex:commentExtensible w16cex:durableId="235F75FF" w16cex:dateUtc="2020-11-18T15:29:00Z"/>
  <w16cex:commentExtensible w16cex:durableId="23739F49" w16cex:dateUtc="2020-12-03T22:30:00Z"/>
  <w16cex:commentExtensible w16cex:durableId="23739F1E" w16cex:dateUtc="2020-12-03T22:30:00Z"/>
  <w16cex:commentExtensible w16cex:durableId="23739F36" w16cex:dateUtc="2020-12-03T22:30:00Z"/>
  <w16cex:commentExtensible w16cex:durableId="235F7619" w16cex:dateUtc="2020-11-18T15:29:00Z"/>
  <w16cex:commentExtensible w16cex:durableId="235F808D" w16cex:dateUtc="2020-11-18T16:14:00Z"/>
  <w16cex:commentExtensible w16cex:durableId="23739F88" w16cex:dateUtc="2020-12-03T22:31:00Z"/>
  <w16cex:commentExtensible w16cex:durableId="235F85DA" w16cex:dateUtc="2020-11-18T16:36:00Z"/>
  <w16cex:commentExtensible w16cex:durableId="235F80CA" w16cex:dateUtc="2020-11-18T16:15:00Z"/>
  <w16cex:commentExtensible w16cex:durableId="2373A030" w16cex:dateUtc="2020-12-03T22:34:00Z"/>
  <w16cex:commentExtensible w16cex:durableId="235F820B" w16cex:dateUtc="2020-11-18T16:20:00Z"/>
  <w16cex:commentExtensible w16cex:durableId="235F82C6" w16cex:dateUtc="2020-11-18T16:23:00Z"/>
  <w16cex:commentExtensible w16cex:durableId="2373A05F" w16cex:dateUtc="2020-12-03T22:35:00Z"/>
  <w16cex:commentExtensible w16cex:durableId="235F8259" w16cex:dateUtc="2020-11-18T16:22:00Z"/>
  <w16cex:commentExtensible w16cex:durableId="235F8314" w16cex:dateUtc="2020-11-18T16:25:00Z"/>
  <w16cex:commentExtensible w16cex:durableId="2373A2AD" w16cex:dateUtc="2020-12-03T22:45:00Z"/>
  <w16cex:commentExtensible w16cex:durableId="2373A0E6" w16cex:dateUtc="2020-12-03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B4F12D" w16cid:durableId="23738540"/>
  <w16cid:commentId w16cid:paraId="68490417" w16cid:durableId="2373855F"/>
  <w16cid:commentId w16cid:paraId="4AC56264" w16cid:durableId="235F86B2"/>
  <w16cid:commentId w16cid:paraId="109D14FF" w16cid:durableId="2373857A"/>
  <w16cid:commentId w16cid:paraId="2873F401" w16cid:durableId="235F8727"/>
  <w16cid:commentId w16cid:paraId="30B5779C" w16cid:durableId="237385B3"/>
  <w16cid:commentId w16cid:paraId="6C011DEE" w16cid:durableId="235F86CF"/>
  <w16cid:commentId w16cid:paraId="39C7C33B" w16cid:durableId="235F881E"/>
  <w16cid:commentId w16cid:paraId="2F73E9F0" w16cid:durableId="235F8681"/>
  <w16cid:commentId w16cid:paraId="187A9101" w16cid:durableId="23738621"/>
  <w16cid:commentId w16cid:paraId="570D2160" w16cid:durableId="23738610"/>
  <w16cid:commentId w16cid:paraId="094D3EE2" w16cid:durableId="237386A3"/>
  <w16cid:commentId w16cid:paraId="4BBC0BCB" w16cid:durableId="23738770"/>
  <w16cid:commentId w16cid:paraId="71A9B1ED" w16cid:durableId="23738794"/>
  <w16cid:commentId w16cid:paraId="186AC4D2" w16cid:durableId="235E65B6"/>
  <w16cid:commentId w16cid:paraId="2BBD8028" w16cid:durableId="235E6713"/>
  <w16cid:commentId w16cid:paraId="4B99FAF7" w16cid:durableId="235E667D"/>
  <w16cid:commentId w16cid:paraId="2926C801" w16cid:durableId="23738840"/>
  <w16cid:commentId w16cid:paraId="52FB0CCD" w16cid:durableId="2373885C"/>
  <w16cid:commentId w16cid:paraId="1F038581" w16cid:durableId="235E6756"/>
  <w16cid:commentId w16cid:paraId="1257EB7D" w16cid:durableId="235E72B4"/>
  <w16cid:commentId w16cid:paraId="08597311" w16cid:durableId="2373888A"/>
  <w16cid:commentId w16cid:paraId="0BEF8D41" w16cid:durableId="237388C5"/>
  <w16cid:commentId w16cid:paraId="478225B2" w16cid:durableId="235F7221"/>
  <w16cid:commentId w16cid:paraId="42751D18" w16cid:durableId="235F7257"/>
  <w16cid:commentId w16cid:paraId="4B070E0D" w16cid:durableId="235F740A"/>
  <w16cid:commentId w16cid:paraId="565A0F7D" w16cid:durableId="237388F9"/>
  <w16cid:commentId w16cid:paraId="251BB4EE" w16cid:durableId="235F72B5"/>
  <w16cid:commentId w16cid:paraId="15073B36" w16cid:durableId="2373891D"/>
  <w16cid:commentId w16cid:paraId="01D2E906" w16cid:durableId="235F72F2"/>
  <w16cid:commentId w16cid:paraId="58A30FEB" w16cid:durableId="2373895F"/>
  <w16cid:commentId w16cid:paraId="114B7DE9" w16cid:durableId="235F7349"/>
  <w16cid:commentId w16cid:paraId="591C5D0F" w16cid:durableId="235F73A8"/>
  <w16cid:commentId w16cid:paraId="3DB3F860" w16cid:durableId="235F73B9"/>
  <w16cid:commentId w16cid:paraId="3DF979A3" w16cid:durableId="235F74BC"/>
  <w16cid:commentId w16cid:paraId="6D5B5DE3" w16cid:durableId="237389DF"/>
  <w16cid:commentId w16cid:paraId="7742CB55" w16cid:durableId="235F73D4"/>
  <w16cid:commentId w16cid:paraId="4C9670B1" w16cid:durableId="235F8967"/>
  <w16cid:commentId w16cid:paraId="574A3663" w16cid:durableId="235F7455"/>
  <w16cid:commentId w16cid:paraId="2AADBFC1" w16cid:durableId="235F75C0"/>
  <w16cid:commentId w16cid:paraId="6A2C5EB1" w16cid:durableId="23739EFB"/>
  <w16cid:commentId w16cid:paraId="7725DE80" w16cid:durableId="235F75FF"/>
  <w16cid:commentId w16cid:paraId="61E5C316" w16cid:durableId="23739F49"/>
  <w16cid:commentId w16cid:paraId="03FE992E" w16cid:durableId="23739F1E"/>
  <w16cid:commentId w16cid:paraId="0DFE87EA" w16cid:durableId="23739F36"/>
  <w16cid:commentId w16cid:paraId="16BFEF38" w16cid:durableId="235F7619"/>
  <w16cid:commentId w16cid:paraId="53E21126" w16cid:durableId="235F808D"/>
  <w16cid:commentId w16cid:paraId="090C868D" w16cid:durableId="23739F88"/>
  <w16cid:commentId w16cid:paraId="19347222" w16cid:durableId="235F85DA"/>
  <w16cid:commentId w16cid:paraId="631FF010" w16cid:durableId="235F80CA"/>
  <w16cid:commentId w16cid:paraId="14BDA3C5" w16cid:durableId="2373A030"/>
  <w16cid:commentId w16cid:paraId="303542C2" w16cid:durableId="235F820B"/>
  <w16cid:commentId w16cid:paraId="1B733461" w16cid:durableId="235F82C6"/>
  <w16cid:commentId w16cid:paraId="21510CCE" w16cid:durableId="2373A05F"/>
  <w16cid:commentId w16cid:paraId="29CDA468" w16cid:durableId="235F8259"/>
  <w16cid:commentId w16cid:paraId="2677214C" w16cid:durableId="235F8314"/>
  <w16cid:commentId w16cid:paraId="19D32E55" w16cid:durableId="2373A2AD"/>
  <w16cid:commentId w16cid:paraId="7E989B0F" w16cid:durableId="2373A0E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3"/>
  </w:num>
  <w:num w:numId="5">
    <w:abstractNumId w:val="8"/>
  </w:num>
  <w:num w:numId="6">
    <w:abstractNumId w:val="9"/>
  </w:num>
  <w:num w:numId="7">
    <w:abstractNumId w:val="0"/>
  </w:num>
  <w:num w:numId="8">
    <w:abstractNumId w:val="5"/>
  </w:num>
  <w:num w:numId="9">
    <w:abstractNumId w:val="10"/>
  </w:num>
  <w:num w:numId="10">
    <w:abstractNumId w:val="2"/>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tenegro, Frank David (Alliance Bioversity-CIAT)">
    <w15:presenceInfo w15:providerId="AD" w15:userId="S-1-5-21-1606980848-162531612-839522115-85621"/>
  </w15:person>
  <w15:person w15:author="Salazar, Lina Piedad">
    <w15:presenceInfo w15:providerId="AD" w15:userId="S::lsalazar@iadb.org::1ccee226-d368-4ed3-a409-6e0a126bdb0e"/>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NK8FAGGn3LUtAAAA"/>
  </w:docVars>
  <w:rsids>
    <w:rsidRoot w:val="00451FA4"/>
    <w:rsid w:val="000203EC"/>
    <w:rsid w:val="00043A54"/>
    <w:rsid w:val="00044D93"/>
    <w:rsid w:val="00051959"/>
    <w:rsid w:val="00052A07"/>
    <w:rsid w:val="000707C8"/>
    <w:rsid w:val="00080F4B"/>
    <w:rsid w:val="000843EF"/>
    <w:rsid w:val="00095617"/>
    <w:rsid w:val="000A21DD"/>
    <w:rsid w:val="000B7535"/>
    <w:rsid w:val="000B7738"/>
    <w:rsid w:val="000C3DC6"/>
    <w:rsid w:val="000D60CF"/>
    <w:rsid w:val="000E13FF"/>
    <w:rsid w:val="000E2CDE"/>
    <w:rsid w:val="000E405C"/>
    <w:rsid w:val="000F24CF"/>
    <w:rsid w:val="000F2BB2"/>
    <w:rsid w:val="0010581E"/>
    <w:rsid w:val="00113767"/>
    <w:rsid w:val="00115252"/>
    <w:rsid w:val="00163953"/>
    <w:rsid w:val="001755B4"/>
    <w:rsid w:val="001A6C33"/>
    <w:rsid w:val="001E542E"/>
    <w:rsid w:val="001F34A8"/>
    <w:rsid w:val="001F6051"/>
    <w:rsid w:val="00233D5C"/>
    <w:rsid w:val="002423F8"/>
    <w:rsid w:val="00243128"/>
    <w:rsid w:val="002434B0"/>
    <w:rsid w:val="002504AC"/>
    <w:rsid w:val="00262698"/>
    <w:rsid w:val="00265013"/>
    <w:rsid w:val="00273258"/>
    <w:rsid w:val="0027786E"/>
    <w:rsid w:val="002813C7"/>
    <w:rsid w:val="00281726"/>
    <w:rsid w:val="0028454B"/>
    <w:rsid w:val="00290D89"/>
    <w:rsid w:val="002B664C"/>
    <w:rsid w:val="002C6136"/>
    <w:rsid w:val="002D39E9"/>
    <w:rsid w:val="002F13CB"/>
    <w:rsid w:val="003015EA"/>
    <w:rsid w:val="00305364"/>
    <w:rsid w:val="00314A6F"/>
    <w:rsid w:val="0034306C"/>
    <w:rsid w:val="00367554"/>
    <w:rsid w:val="00381AD0"/>
    <w:rsid w:val="003A18DD"/>
    <w:rsid w:val="003A1EEA"/>
    <w:rsid w:val="003A66C5"/>
    <w:rsid w:val="003C687C"/>
    <w:rsid w:val="003E011B"/>
    <w:rsid w:val="003E3DE8"/>
    <w:rsid w:val="00402653"/>
    <w:rsid w:val="00413999"/>
    <w:rsid w:val="00426893"/>
    <w:rsid w:val="00442CE7"/>
    <w:rsid w:val="00451FA4"/>
    <w:rsid w:val="004813A4"/>
    <w:rsid w:val="004A3E87"/>
    <w:rsid w:val="004B1C8C"/>
    <w:rsid w:val="004B3F72"/>
    <w:rsid w:val="004C7B30"/>
    <w:rsid w:val="004F5613"/>
    <w:rsid w:val="004F61AA"/>
    <w:rsid w:val="00534B3E"/>
    <w:rsid w:val="00535BD8"/>
    <w:rsid w:val="00535E07"/>
    <w:rsid w:val="00544153"/>
    <w:rsid w:val="00553860"/>
    <w:rsid w:val="00583B4A"/>
    <w:rsid w:val="00587CEA"/>
    <w:rsid w:val="00595E6A"/>
    <w:rsid w:val="005A2832"/>
    <w:rsid w:val="005B3158"/>
    <w:rsid w:val="005B7450"/>
    <w:rsid w:val="005C1D4E"/>
    <w:rsid w:val="005C28B9"/>
    <w:rsid w:val="005D12D2"/>
    <w:rsid w:val="005F24F2"/>
    <w:rsid w:val="00605C59"/>
    <w:rsid w:val="006167FF"/>
    <w:rsid w:val="0062331F"/>
    <w:rsid w:val="00624617"/>
    <w:rsid w:val="006461A5"/>
    <w:rsid w:val="006528DD"/>
    <w:rsid w:val="00653DBC"/>
    <w:rsid w:val="0068022B"/>
    <w:rsid w:val="00685871"/>
    <w:rsid w:val="00686F09"/>
    <w:rsid w:val="006A12C8"/>
    <w:rsid w:val="006A68FE"/>
    <w:rsid w:val="006D48D9"/>
    <w:rsid w:val="006E0457"/>
    <w:rsid w:val="006E1771"/>
    <w:rsid w:val="006F7ADD"/>
    <w:rsid w:val="00706F87"/>
    <w:rsid w:val="00707E07"/>
    <w:rsid w:val="007303BA"/>
    <w:rsid w:val="007319E1"/>
    <w:rsid w:val="00734FD2"/>
    <w:rsid w:val="00743C6A"/>
    <w:rsid w:val="007B5330"/>
    <w:rsid w:val="007B5EB3"/>
    <w:rsid w:val="007C3EE7"/>
    <w:rsid w:val="007D270F"/>
    <w:rsid w:val="007D60F7"/>
    <w:rsid w:val="007E02EC"/>
    <w:rsid w:val="007F22D0"/>
    <w:rsid w:val="00821878"/>
    <w:rsid w:val="00821AEC"/>
    <w:rsid w:val="00824DC4"/>
    <w:rsid w:val="008316FE"/>
    <w:rsid w:val="008404C2"/>
    <w:rsid w:val="008448AE"/>
    <w:rsid w:val="00854949"/>
    <w:rsid w:val="00863EEC"/>
    <w:rsid w:val="008662F7"/>
    <w:rsid w:val="008810E9"/>
    <w:rsid w:val="00881788"/>
    <w:rsid w:val="008A6DC3"/>
    <w:rsid w:val="008B7F73"/>
    <w:rsid w:val="008D035A"/>
    <w:rsid w:val="008E6D9F"/>
    <w:rsid w:val="008F43BE"/>
    <w:rsid w:val="00900036"/>
    <w:rsid w:val="009000F0"/>
    <w:rsid w:val="00900E57"/>
    <w:rsid w:val="00907758"/>
    <w:rsid w:val="00910997"/>
    <w:rsid w:val="00922C59"/>
    <w:rsid w:val="0093386A"/>
    <w:rsid w:val="00941011"/>
    <w:rsid w:val="009500D6"/>
    <w:rsid w:val="00960CF4"/>
    <w:rsid w:val="00960E13"/>
    <w:rsid w:val="00961396"/>
    <w:rsid w:val="009716CA"/>
    <w:rsid w:val="00976B9B"/>
    <w:rsid w:val="009A5947"/>
    <w:rsid w:val="009A63A5"/>
    <w:rsid w:val="009F47FC"/>
    <w:rsid w:val="00A10CFF"/>
    <w:rsid w:val="00A11722"/>
    <w:rsid w:val="00A2688A"/>
    <w:rsid w:val="00A33D3B"/>
    <w:rsid w:val="00A43A7E"/>
    <w:rsid w:val="00A667CD"/>
    <w:rsid w:val="00A703F6"/>
    <w:rsid w:val="00A7106F"/>
    <w:rsid w:val="00A75617"/>
    <w:rsid w:val="00A85850"/>
    <w:rsid w:val="00AB0F93"/>
    <w:rsid w:val="00AB36D0"/>
    <w:rsid w:val="00AB3946"/>
    <w:rsid w:val="00AF3E38"/>
    <w:rsid w:val="00AF440B"/>
    <w:rsid w:val="00B0234C"/>
    <w:rsid w:val="00B20B56"/>
    <w:rsid w:val="00B2142B"/>
    <w:rsid w:val="00B35373"/>
    <w:rsid w:val="00B455D5"/>
    <w:rsid w:val="00B50E7C"/>
    <w:rsid w:val="00B51856"/>
    <w:rsid w:val="00B5222B"/>
    <w:rsid w:val="00B6754D"/>
    <w:rsid w:val="00B712F8"/>
    <w:rsid w:val="00B726DD"/>
    <w:rsid w:val="00B771D4"/>
    <w:rsid w:val="00B93DC3"/>
    <w:rsid w:val="00BA0689"/>
    <w:rsid w:val="00BB78C6"/>
    <w:rsid w:val="00C03935"/>
    <w:rsid w:val="00C05726"/>
    <w:rsid w:val="00C453EE"/>
    <w:rsid w:val="00C47459"/>
    <w:rsid w:val="00C57BCE"/>
    <w:rsid w:val="00C84927"/>
    <w:rsid w:val="00C93BD9"/>
    <w:rsid w:val="00CB04AC"/>
    <w:rsid w:val="00CB4830"/>
    <w:rsid w:val="00CC0984"/>
    <w:rsid w:val="00CE5325"/>
    <w:rsid w:val="00CF1E78"/>
    <w:rsid w:val="00D2102A"/>
    <w:rsid w:val="00D378CE"/>
    <w:rsid w:val="00D629C4"/>
    <w:rsid w:val="00D74C22"/>
    <w:rsid w:val="00D82E08"/>
    <w:rsid w:val="00DA31A1"/>
    <w:rsid w:val="00DB218F"/>
    <w:rsid w:val="00DB28CC"/>
    <w:rsid w:val="00DB3132"/>
    <w:rsid w:val="00DB6720"/>
    <w:rsid w:val="00DD2572"/>
    <w:rsid w:val="00DF208C"/>
    <w:rsid w:val="00DF5CFE"/>
    <w:rsid w:val="00DF70AE"/>
    <w:rsid w:val="00DF721D"/>
    <w:rsid w:val="00E1185B"/>
    <w:rsid w:val="00E30663"/>
    <w:rsid w:val="00E30E83"/>
    <w:rsid w:val="00E36D84"/>
    <w:rsid w:val="00E4322C"/>
    <w:rsid w:val="00E50ABC"/>
    <w:rsid w:val="00E52A4F"/>
    <w:rsid w:val="00E56745"/>
    <w:rsid w:val="00E8383A"/>
    <w:rsid w:val="00E900FF"/>
    <w:rsid w:val="00EA1F62"/>
    <w:rsid w:val="00EA324B"/>
    <w:rsid w:val="00EA7DDD"/>
    <w:rsid w:val="00EB39F2"/>
    <w:rsid w:val="00EB44D2"/>
    <w:rsid w:val="00EC39AD"/>
    <w:rsid w:val="00EC6B97"/>
    <w:rsid w:val="00EE0764"/>
    <w:rsid w:val="00EE50C3"/>
    <w:rsid w:val="00EE6C7E"/>
    <w:rsid w:val="00EF1D96"/>
    <w:rsid w:val="00F13AA1"/>
    <w:rsid w:val="00F1487D"/>
    <w:rsid w:val="00F25EA7"/>
    <w:rsid w:val="00F44B91"/>
    <w:rsid w:val="00F615B8"/>
    <w:rsid w:val="00F655F5"/>
    <w:rsid w:val="00F7024B"/>
    <w:rsid w:val="00F843F4"/>
    <w:rsid w:val="00F879EC"/>
    <w:rsid w:val="00FA02C8"/>
    <w:rsid w:val="00FA19D2"/>
    <w:rsid w:val="00FA31BF"/>
    <w:rsid w:val="00FA4C42"/>
    <w:rsid w:val="00FD6038"/>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ustomXml" Target="ink/ink1.xml"/><Relationship Id="rId18" Type="http://schemas.openxmlformats.org/officeDocument/2006/relationships/image" Target="media/image7.png"/><Relationship Id="rId26" Type="http://schemas.microsoft.com/office/2016/09/relationships/commentsIds" Target="commentsIds.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4.png"/><Relationship Id="rId17" Type="http://schemas.openxmlformats.org/officeDocument/2006/relationships/image" Target="media/image6.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758F9-895C-4B96-9738-814E71822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15</Pages>
  <Words>12780</Words>
  <Characters>72846</Characters>
  <Application>Microsoft Office Word</Application>
  <DocSecurity>0</DocSecurity>
  <Lines>607</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13</cp:revision>
  <dcterms:created xsi:type="dcterms:W3CDTF">2020-12-03T20:54:00Z</dcterms:created>
  <dcterms:modified xsi:type="dcterms:W3CDTF">2020-12-09T21:33:00Z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