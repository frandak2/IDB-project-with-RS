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D6984D" w14:textId="77777777" w:rsidR="00B712F8" w:rsidRPr="00624617" w:rsidRDefault="00B712F8" w:rsidP="00B712F8">
      <w:pPr>
        <w:jc w:val="center"/>
        <w:rPr>
          <w:rFonts w:cs="Times New Roman"/>
          <w:lang w:val="es-CO"/>
        </w:rPr>
      </w:pPr>
      <w:r w:rsidRPr="009A63A5">
        <w:rPr>
          <w:rFonts w:cs="Times New Roman"/>
          <w:b/>
          <w:bCs/>
          <w:lang w:val="es-CO"/>
        </w:rPr>
        <w:t>Consultoría para el Análisis de Productividad y Cambios de Uso del Suelo del Programa PATCA utilizando Imágenes Satelitales</w:t>
      </w:r>
      <w:r w:rsidRPr="00624617" w:rsidDel="001361E7">
        <w:rPr>
          <w:rFonts w:cs="Times New Roman"/>
          <w:lang w:val="es-CO"/>
        </w:rPr>
        <w:t xml:space="preserve"> </w:t>
      </w:r>
    </w:p>
    <w:p w14:paraId="0A9DBC8F" w14:textId="77777777" w:rsidR="00A85850" w:rsidRPr="004A3E87" w:rsidRDefault="00A85850" w:rsidP="00A85850">
      <w:pPr>
        <w:rPr>
          <w:rFonts w:cs="Times New Roman"/>
          <w:lang w:val="es-CO"/>
        </w:rPr>
      </w:pPr>
    </w:p>
    <w:p w14:paraId="605773B8" w14:textId="77777777" w:rsidR="00B712F8" w:rsidRPr="00624617" w:rsidRDefault="00A85850" w:rsidP="00A85850">
      <w:pPr>
        <w:jc w:val="center"/>
        <w:rPr>
          <w:rFonts w:cs="Times New Roman"/>
          <w:lang w:val="es-CO"/>
        </w:rPr>
      </w:pPr>
      <w:r w:rsidRPr="009A63A5">
        <w:rPr>
          <w:rFonts w:cs="Times New Roman"/>
          <w:noProof/>
          <w:szCs w:val="24"/>
        </w:rPr>
        <w:drawing>
          <wp:inline distT="0" distB="0" distL="0" distR="0" wp14:anchorId="57D848E1" wp14:editId="1F70C51E">
            <wp:extent cx="5246668" cy="31588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7898" cy="3165635"/>
                    </a:xfrm>
                    <a:prstGeom prst="rect">
                      <a:avLst/>
                    </a:prstGeom>
                    <a:noFill/>
                  </pic:spPr>
                </pic:pic>
              </a:graphicData>
            </a:graphic>
          </wp:inline>
        </w:drawing>
      </w:r>
    </w:p>
    <w:p w14:paraId="15FF3569" w14:textId="77777777" w:rsidR="00B712F8" w:rsidRPr="004A3E87" w:rsidRDefault="00B712F8" w:rsidP="00B712F8">
      <w:pPr>
        <w:rPr>
          <w:rFonts w:cs="Times New Roman"/>
          <w:lang w:val="es-CO"/>
        </w:rPr>
      </w:pPr>
    </w:p>
    <w:p w14:paraId="7AB0AF45" w14:textId="77777777" w:rsidR="00B712F8" w:rsidRPr="007D60F7" w:rsidRDefault="00B712F8" w:rsidP="00B712F8">
      <w:pPr>
        <w:rPr>
          <w:rFonts w:cs="Times New Roman"/>
          <w:lang w:val="es-CO"/>
        </w:rPr>
      </w:pPr>
    </w:p>
    <w:p w14:paraId="6740D7C2" w14:textId="77777777" w:rsidR="00A85850" w:rsidRPr="007D60F7" w:rsidRDefault="00A85850" w:rsidP="00A85850">
      <w:pPr>
        <w:jc w:val="center"/>
        <w:rPr>
          <w:rFonts w:cs="Times New Roman"/>
          <w:b/>
          <w:szCs w:val="24"/>
          <w:lang w:val="es-CO"/>
        </w:rPr>
      </w:pPr>
      <w:r w:rsidRPr="007D60F7">
        <w:rPr>
          <w:rFonts w:cs="Times New Roman"/>
          <w:b/>
          <w:szCs w:val="24"/>
          <w:lang w:val="es-CO"/>
        </w:rPr>
        <w:t>Por:</w:t>
      </w:r>
    </w:p>
    <w:p w14:paraId="3DA22AA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Principal Investigador: Michael Selvaraj Gomez, PhD.</w:t>
      </w:r>
    </w:p>
    <w:p w14:paraId="114C430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Frank Montenegro Hurtado</w:t>
      </w:r>
    </w:p>
    <w:p w14:paraId="35B554DE"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Alejandro Vergara</w:t>
      </w:r>
    </w:p>
    <w:p w14:paraId="088587E4"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Ms. Milton Valencia</w:t>
      </w:r>
    </w:p>
    <w:p w14:paraId="05BAF4FF" w14:textId="77777777" w:rsidR="00B712F8" w:rsidRPr="007D60F7" w:rsidRDefault="00B712F8" w:rsidP="00B712F8">
      <w:pPr>
        <w:rPr>
          <w:rFonts w:cs="Times New Roman"/>
          <w:lang w:val="es-CO"/>
        </w:rPr>
      </w:pPr>
    </w:p>
    <w:p w14:paraId="705592D5" w14:textId="77777777" w:rsidR="00B712F8" w:rsidRPr="007D60F7" w:rsidRDefault="00B712F8" w:rsidP="00B712F8">
      <w:pPr>
        <w:rPr>
          <w:rFonts w:cs="Times New Roman"/>
          <w:lang w:val="es-CO"/>
        </w:rPr>
      </w:pPr>
    </w:p>
    <w:p w14:paraId="1DEED810" w14:textId="77777777" w:rsidR="00B712F8" w:rsidRPr="007D60F7" w:rsidRDefault="00B712F8" w:rsidP="00B712F8">
      <w:pPr>
        <w:rPr>
          <w:rFonts w:cs="Times New Roman"/>
          <w:lang w:val="es-CO"/>
        </w:rPr>
      </w:pPr>
    </w:p>
    <w:p w14:paraId="6EE399D4" w14:textId="77777777" w:rsidR="00B712F8" w:rsidRPr="007D60F7" w:rsidRDefault="00B712F8" w:rsidP="00B712F8">
      <w:pPr>
        <w:rPr>
          <w:rFonts w:cs="Times New Roman"/>
          <w:lang w:val="es-CO"/>
        </w:rPr>
      </w:pPr>
    </w:p>
    <w:p w14:paraId="2C9146D0" w14:textId="77777777" w:rsidR="00A75617" w:rsidRPr="007D60F7" w:rsidRDefault="00A75617" w:rsidP="00B712F8">
      <w:pPr>
        <w:rPr>
          <w:rFonts w:cs="Times New Roman"/>
          <w:lang w:val="es-CO"/>
        </w:rPr>
      </w:pPr>
    </w:p>
    <w:p w14:paraId="5C566982" w14:textId="77777777" w:rsidR="00B712F8" w:rsidRPr="007D60F7" w:rsidRDefault="00B712F8" w:rsidP="00B712F8">
      <w:pPr>
        <w:rPr>
          <w:rFonts w:cs="Times New Roman"/>
          <w:lang w:val="es-CO"/>
        </w:rPr>
      </w:pPr>
    </w:p>
    <w:p w14:paraId="7A1A9928" w14:textId="77777777" w:rsidR="00B712F8" w:rsidRPr="007D60F7" w:rsidRDefault="00C453EE" w:rsidP="00A75617">
      <w:pPr>
        <w:spacing w:after="0"/>
        <w:jc w:val="center"/>
        <w:rPr>
          <w:rFonts w:cs="Times New Roman"/>
          <w:lang w:val="es-CO"/>
        </w:rPr>
      </w:pPr>
      <w:r w:rsidRPr="007D60F7">
        <w:rPr>
          <w:rFonts w:cs="Times New Roman"/>
          <w:lang w:val="es-CO"/>
        </w:rPr>
        <w:t>Centro Internacional en Agricultura T</w:t>
      </w:r>
      <w:r w:rsidR="00B712F8" w:rsidRPr="007D60F7">
        <w:rPr>
          <w:rFonts w:cs="Times New Roman"/>
          <w:lang w:val="es-CO"/>
        </w:rPr>
        <w:t>ropical</w:t>
      </w:r>
    </w:p>
    <w:p w14:paraId="69729A2D" w14:textId="77777777" w:rsidR="00B712F8" w:rsidRPr="007D60F7" w:rsidRDefault="00C453EE" w:rsidP="00A75617">
      <w:pPr>
        <w:spacing w:after="0"/>
        <w:jc w:val="center"/>
        <w:rPr>
          <w:rFonts w:cs="Times New Roman"/>
          <w:lang w:val="es-CO"/>
        </w:rPr>
      </w:pPr>
      <w:r w:rsidRPr="007D60F7">
        <w:rPr>
          <w:rFonts w:cs="Times New Roman"/>
          <w:lang w:val="es-CO"/>
        </w:rPr>
        <w:t xml:space="preserve">Palmira, Valle del Cauca - </w:t>
      </w:r>
      <w:r w:rsidR="00B712F8" w:rsidRPr="007D60F7">
        <w:rPr>
          <w:rFonts w:cs="Times New Roman"/>
          <w:lang w:val="es-CO"/>
        </w:rPr>
        <w:t>Colombia</w:t>
      </w:r>
    </w:p>
    <w:p w14:paraId="6C9199EB" w14:textId="77777777" w:rsidR="00B712F8" w:rsidRPr="007D60F7" w:rsidRDefault="000203EC" w:rsidP="00A75617">
      <w:pPr>
        <w:spacing w:after="0"/>
        <w:jc w:val="center"/>
        <w:rPr>
          <w:rFonts w:cs="Times New Roman"/>
          <w:lang w:val="es-CO"/>
        </w:rPr>
      </w:pPr>
      <w:r w:rsidRPr="007D60F7">
        <w:rPr>
          <w:rFonts w:cs="Times New Roman"/>
          <w:lang w:val="es-CO"/>
        </w:rPr>
        <w:t>Noviembre</w:t>
      </w:r>
      <w:r w:rsidR="00E36D84" w:rsidRPr="007D60F7">
        <w:rPr>
          <w:rFonts w:cs="Times New Roman"/>
          <w:lang w:val="es-CO"/>
        </w:rPr>
        <w:t xml:space="preserve"> </w:t>
      </w:r>
      <w:r w:rsidR="008A6DC3" w:rsidRPr="007D60F7">
        <w:rPr>
          <w:rFonts w:cs="Times New Roman"/>
          <w:lang w:val="es-CO"/>
        </w:rPr>
        <w:t>15</w:t>
      </w:r>
      <w:r w:rsidR="00B712F8" w:rsidRPr="007D60F7">
        <w:rPr>
          <w:rFonts w:cs="Times New Roman"/>
          <w:lang w:val="es-CO"/>
        </w:rPr>
        <w:t xml:space="preserve"> del 2020</w:t>
      </w:r>
    </w:p>
    <w:sdt>
      <w:sdtPr>
        <w:rPr>
          <w:rFonts w:ascii="Times New Roman" w:eastAsiaTheme="minorHAnsi" w:hAnsi="Times New Roman" w:cs="Times New Roman"/>
          <w:color w:val="auto"/>
          <w:sz w:val="24"/>
          <w:szCs w:val="24"/>
          <w:lang w:val="es-CO"/>
        </w:rPr>
        <w:id w:val="886679302"/>
        <w:docPartObj>
          <w:docPartGallery w:val="Table of Contents"/>
          <w:docPartUnique/>
        </w:docPartObj>
      </w:sdtPr>
      <w:sdtEndPr>
        <w:rPr>
          <w:b/>
          <w:bCs/>
          <w:noProof/>
        </w:rPr>
      </w:sdtEndPr>
      <w:sdtContent>
        <w:p w14:paraId="28CAC9F4" w14:textId="77777777" w:rsidR="006E0457" w:rsidRPr="009A63A5" w:rsidRDefault="006E0457">
          <w:pPr>
            <w:pStyle w:val="TOCHeading"/>
            <w:rPr>
              <w:rFonts w:ascii="Times New Roman" w:hAnsi="Times New Roman" w:cs="Times New Roman"/>
              <w:b/>
              <w:color w:val="auto"/>
              <w:sz w:val="24"/>
              <w:szCs w:val="24"/>
              <w:lang w:val="es-CO"/>
            </w:rPr>
          </w:pPr>
          <w:r w:rsidRPr="00624617">
            <w:rPr>
              <w:rFonts w:ascii="Times New Roman" w:hAnsi="Times New Roman" w:cs="Times New Roman"/>
              <w:b/>
              <w:color w:val="auto"/>
              <w:sz w:val="24"/>
              <w:szCs w:val="24"/>
              <w:lang w:val="es-CO"/>
            </w:rPr>
            <w:t>Contenido</w:t>
          </w:r>
        </w:p>
        <w:p w14:paraId="06B2599B" w14:textId="77777777" w:rsidR="00CB04AC" w:rsidRPr="009A63A5" w:rsidRDefault="006E0457">
          <w:pPr>
            <w:pStyle w:val="TOC1"/>
            <w:tabs>
              <w:tab w:val="left" w:pos="440"/>
              <w:tab w:val="right" w:leader="dot" w:pos="9350"/>
            </w:tabs>
            <w:rPr>
              <w:rFonts w:asciiTheme="minorHAnsi" w:eastAsiaTheme="minorEastAsia" w:hAnsiTheme="minorHAnsi"/>
              <w:noProof/>
              <w:sz w:val="22"/>
              <w:lang w:val="es-CO"/>
            </w:rPr>
          </w:pPr>
          <w:r w:rsidRPr="009A63A5">
            <w:rPr>
              <w:rFonts w:cs="Times New Roman"/>
              <w:szCs w:val="24"/>
              <w:lang w:val="es-CO"/>
            </w:rPr>
            <w:fldChar w:fldCharType="begin"/>
          </w:r>
          <w:r w:rsidRPr="009A63A5">
            <w:rPr>
              <w:rFonts w:cs="Times New Roman"/>
              <w:szCs w:val="24"/>
              <w:lang w:val="es-CO"/>
            </w:rPr>
            <w:instrText xml:space="preserve"> TOC \o "1-3" \h \z \u </w:instrText>
          </w:r>
          <w:r w:rsidRPr="009A63A5">
            <w:rPr>
              <w:rFonts w:cs="Times New Roman"/>
              <w:szCs w:val="24"/>
              <w:lang w:val="es-CO"/>
            </w:rPr>
            <w:fldChar w:fldCharType="separate"/>
          </w:r>
          <w:hyperlink w:anchor="_Toc56185768" w:history="1">
            <w:r w:rsidR="00CB04AC" w:rsidRPr="007D60F7">
              <w:rPr>
                <w:rStyle w:val="Hyperlink"/>
                <w:rFonts w:cs="Times New Roman"/>
                <w:b/>
                <w:noProof/>
                <w:lang w:val="es-CO"/>
              </w:rPr>
              <w:t>1.</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INTRODUCCIÓN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3</w:t>
            </w:r>
            <w:r w:rsidR="00CB04AC" w:rsidRPr="009A63A5">
              <w:rPr>
                <w:noProof/>
                <w:webHidden/>
                <w:lang w:val="es-CO"/>
              </w:rPr>
              <w:fldChar w:fldCharType="end"/>
            </w:r>
          </w:hyperlink>
        </w:p>
        <w:p w14:paraId="0324391F" w14:textId="77777777" w:rsidR="00CB04AC" w:rsidRPr="009A63A5" w:rsidRDefault="002C2803">
          <w:pPr>
            <w:pStyle w:val="TOC1"/>
            <w:tabs>
              <w:tab w:val="left" w:pos="440"/>
              <w:tab w:val="right" w:leader="dot" w:pos="9350"/>
            </w:tabs>
            <w:rPr>
              <w:rFonts w:asciiTheme="minorHAnsi" w:eastAsiaTheme="minorEastAsia" w:hAnsiTheme="minorHAnsi"/>
              <w:noProof/>
              <w:sz w:val="22"/>
              <w:lang w:val="es-CO"/>
            </w:rPr>
          </w:pPr>
          <w:hyperlink w:anchor="_Toc56185769" w:history="1">
            <w:r w:rsidR="00CB04AC" w:rsidRPr="007D60F7">
              <w:rPr>
                <w:rStyle w:val="Hyperlink"/>
                <w:rFonts w:cs="Times New Roman"/>
                <w:b/>
                <w:noProof/>
                <w:lang w:val="es-CO"/>
              </w:rPr>
              <w:t>2.</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MATERIALES Y MÉTODOS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1FB01B60" w14:textId="77777777" w:rsidR="00CB04AC" w:rsidRPr="009A63A5" w:rsidRDefault="002C2803">
          <w:pPr>
            <w:pStyle w:val="TOC2"/>
            <w:tabs>
              <w:tab w:val="left" w:pos="880"/>
              <w:tab w:val="right" w:leader="dot" w:pos="9350"/>
            </w:tabs>
            <w:rPr>
              <w:rFonts w:asciiTheme="minorHAnsi" w:eastAsiaTheme="minorEastAsia" w:hAnsiTheme="minorHAnsi"/>
              <w:noProof/>
              <w:sz w:val="22"/>
              <w:lang w:val="es-CO"/>
            </w:rPr>
          </w:pPr>
          <w:hyperlink w:anchor="_Toc56185770" w:history="1">
            <w:r w:rsidR="00CB04AC" w:rsidRPr="007D60F7">
              <w:rPr>
                <w:rStyle w:val="Hyperlink"/>
                <w:rFonts w:cs="Times New Roman"/>
                <w:noProof/>
                <w:lang w:val="es-CO"/>
              </w:rPr>
              <w:t>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Descripción del área de estudio y 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421705CC" w14:textId="77777777" w:rsidR="00CB04AC" w:rsidRPr="009A63A5" w:rsidRDefault="002C2803">
          <w:pPr>
            <w:pStyle w:val="TOC2"/>
            <w:tabs>
              <w:tab w:val="left" w:pos="880"/>
              <w:tab w:val="right" w:leader="dot" w:pos="9350"/>
            </w:tabs>
            <w:rPr>
              <w:rFonts w:asciiTheme="minorHAnsi" w:eastAsiaTheme="minorEastAsia" w:hAnsiTheme="minorHAnsi"/>
              <w:noProof/>
              <w:sz w:val="22"/>
              <w:lang w:val="es-CO"/>
            </w:rPr>
          </w:pPr>
          <w:hyperlink w:anchor="_Toc56185771" w:history="1">
            <w:r w:rsidR="00CB04AC" w:rsidRPr="007D60F7">
              <w:rPr>
                <w:rStyle w:val="Hyperlink"/>
                <w:rFonts w:cs="Times New Roman"/>
                <w:noProof/>
                <w:lang w:val="es-CO"/>
              </w:rPr>
              <w:t>2.2.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8463E60" w14:textId="77777777" w:rsidR="00CB04AC" w:rsidRPr="009A63A5" w:rsidRDefault="002C2803">
          <w:pPr>
            <w:pStyle w:val="TOC2"/>
            <w:tabs>
              <w:tab w:val="left" w:pos="1100"/>
              <w:tab w:val="right" w:leader="dot" w:pos="9350"/>
            </w:tabs>
            <w:rPr>
              <w:rFonts w:asciiTheme="minorHAnsi" w:eastAsiaTheme="minorEastAsia" w:hAnsiTheme="minorHAnsi"/>
              <w:noProof/>
              <w:sz w:val="22"/>
              <w:lang w:val="es-CO"/>
            </w:rPr>
          </w:pPr>
          <w:hyperlink w:anchor="_Toc56185772" w:history="1">
            <w:r w:rsidR="00CB04AC" w:rsidRPr="007D60F7">
              <w:rPr>
                <w:rStyle w:val="Hyperlink"/>
                <w:rFonts w:cs="Times New Roman"/>
                <w:noProof/>
                <w:lang w:val="es-CO"/>
              </w:rPr>
              <w:t>2.2.1.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Pre-procesesamiento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9D3A57F" w14:textId="77777777" w:rsidR="00CB04AC" w:rsidRPr="009A63A5" w:rsidRDefault="002C2803">
          <w:pPr>
            <w:pStyle w:val="TOC2"/>
            <w:tabs>
              <w:tab w:val="left" w:pos="880"/>
              <w:tab w:val="right" w:leader="dot" w:pos="9350"/>
            </w:tabs>
            <w:rPr>
              <w:rFonts w:asciiTheme="minorHAnsi" w:eastAsiaTheme="minorEastAsia" w:hAnsiTheme="minorHAnsi"/>
              <w:noProof/>
              <w:sz w:val="22"/>
              <w:lang w:val="es-CO"/>
            </w:rPr>
          </w:pPr>
          <w:hyperlink w:anchor="_Toc56185773" w:history="1">
            <w:r w:rsidR="00CB04AC" w:rsidRPr="007D60F7">
              <w:rPr>
                <w:rStyle w:val="Hyperlink"/>
                <w:noProof/>
                <w:lang w:val="es-CO"/>
              </w:rPr>
              <w:t>2.3.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(IVs) y de agua(IW)</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1780AA98" w14:textId="77777777" w:rsidR="00CB04AC" w:rsidRPr="009A63A5" w:rsidRDefault="002C2803">
          <w:pPr>
            <w:pStyle w:val="TOC3"/>
            <w:tabs>
              <w:tab w:val="left" w:pos="1320"/>
              <w:tab w:val="right" w:leader="dot" w:pos="9350"/>
            </w:tabs>
            <w:rPr>
              <w:rFonts w:asciiTheme="minorHAnsi" w:eastAsiaTheme="minorEastAsia" w:hAnsiTheme="minorHAnsi"/>
              <w:noProof/>
              <w:sz w:val="22"/>
              <w:lang w:val="es-CO"/>
            </w:rPr>
          </w:pPr>
          <w:hyperlink w:anchor="_Toc56185774" w:history="1">
            <w:r w:rsidR="00CB04AC" w:rsidRPr="007D60F7">
              <w:rPr>
                <w:rStyle w:val="Hyperlink"/>
                <w:rFonts w:cs="Times New Roman"/>
                <w:noProof/>
                <w:lang w:val="es-CO"/>
              </w:rPr>
              <w:t>2.3.1.</w:t>
            </w:r>
            <w:r w:rsidR="00CB04AC" w:rsidRPr="009A63A5">
              <w:rPr>
                <w:rFonts w:asciiTheme="minorHAnsi" w:eastAsiaTheme="minorEastAsia" w:hAnsiTheme="minorHAnsi"/>
                <w:noProof/>
                <w:sz w:val="22"/>
                <w:lang w:val="es-CO"/>
              </w:rPr>
              <w:tab/>
            </w:r>
            <w:r w:rsidR="00CB04AC" w:rsidRPr="007D60F7">
              <w:rPr>
                <w:rStyle w:val="Hyperlink"/>
                <w:noProof/>
                <w:lang w:val="es-CO"/>
              </w:rPr>
              <w:t>NDVI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3E1D3833" w14:textId="77777777" w:rsidR="00CB04AC" w:rsidRPr="009A63A5" w:rsidRDefault="002C2803">
          <w:pPr>
            <w:pStyle w:val="TOC3"/>
            <w:tabs>
              <w:tab w:val="left" w:pos="1320"/>
              <w:tab w:val="right" w:leader="dot" w:pos="9350"/>
            </w:tabs>
            <w:rPr>
              <w:rFonts w:asciiTheme="minorHAnsi" w:eastAsiaTheme="minorEastAsia" w:hAnsiTheme="minorHAnsi"/>
              <w:noProof/>
              <w:sz w:val="22"/>
              <w:lang w:val="es-CO"/>
            </w:rPr>
          </w:pPr>
          <w:hyperlink w:anchor="_Toc56185775" w:history="1">
            <w:r w:rsidR="00CB04AC" w:rsidRPr="007D60F7">
              <w:rPr>
                <w:rStyle w:val="Hyperlink"/>
                <w:noProof/>
                <w:lang w:val="es-CO"/>
              </w:rPr>
              <w:t>2.3.2.</w:t>
            </w:r>
            <w:r w:rsidR="00CB04AC" w:rsidRPr="009A63A5">
              <w:rPr>
                <w:rFonts w:asciiTheme="minorHAnsi" w:eastAsiaTheme="minorEastAsia" w:hAnsiTheme="minorHAnsi"/>
                <w:noProof/>
                <w:sz w:val="22"/>
                <w:lang w:val="es-CO"/>
              </w:rPr>
              <w:tab/>
            </w:r>
            <w:r w:rsidR="00CB04AC" w:rsidRPr="007D60F7">
              <w:rPr>
                <w:rStyle w:val="Hyperlink"/>
                <w:noProof/>
                <w:lang w:val="es-CO"/>
              </w:rPr>
              <w:t>SAVI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0201D219" w14:textId="77777777" w:rsidR="00CB04AC" w:rsidRPr="009A63A5" w:rsidRDefault="002C2803">
          <w:pPr>
            <w:pStyle w:val="TOC3"/>
            <w:tabs>
              <w:tab w:val="left" w:pos="1320"/>
              <w:tab w:val="right" w:leader="dot" w:pos="9350"/>
            </w:tabs>
            <w:rPr>
              <w:rFonts w:asciiTheme="minorHAnsi" w:eastAsiaTheme="minorEastAsia" w:hAnsiTheme="minorHAnsi"/>
              <w:noProof/>
              <w:sz w:val="22"/>
              <w:lang w:val="es-CO"/>
            </w:rPr>
          </w:pPr>
          <w:hyperlink w:anchor="_Toc56185776" w:history="1">
            <w:r w:rsidR="00CB04AC" w:rsidRPr="007D60F7">
              <w:rPr>
                <w:rStyle w:val="Hyperlink"/>
                <w:noProof/>
                <w:lang w:val="es-CO"/>
              </w:rPr>
              <w:t>2.3.3.</w:t>
            </w:r>
            <w:r w:rsidR="00CB04AC" w:rsidRPr="009A63A5">
              <w:rPr>
                <w:rFonts w:asciiTheme="minorHAnsi" w:eastAsiaTheme="minorEastAsia" w:hAnsiTheme="minorHAnsi"/>
                <w:noProof/>
                <w:sz w:val="22"/>
                <w:lang w:val="es-CO"/>
              </w:rPr>
              <w:tab/>
            </w:r>
            <w:r w:rsidR="00CB04AC" w:rsidRPr="007D60F7">
              <w:rPr>
                <w:rStyle w:val="Hyperlink"/>
                <w:noProof/>
                <w:lang w:val="es-CO"/>
              </w:rPr>
              <w:t>EVI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1AE5CD32" w14:textId="77777777" w:rsidR="00CB04AC" w:rsidRPr="009A63A5" w:rsidRDefault="002C2803">
          <w:pPr>
            <w:pStyle w:val="TOC3"/>
            <w:tabs>
              <w:tab w:val="left" w:pos="1320"/>
              <w:tab w:val="right" w:leader="dot" w:pos="9350"/>
            </w:tabs>
            <w:rPr>
              <w:rFonts w:asciiTheme="minorHAnsi" w:eastAsiaTheme="minorEastAsia" w:hAnsiTheme="minorHAnsi"/>
              <w:noProof/>
              <w:sz w:val="22"/>
              <w:lang w:val="es-CO"/>
            </w:rPr>
          </w:pPr>
          <w:hyperlink w:anchor="_Toc56185777" w:history="1">
            <w:r w:rsidR="00CB04AC" w:rsidRPr="007D60F7">
              <w:rPr>
                <w:rStyle w:val="Hyperlink"/>
                <w:noProof/>
                <w:lang w:val="es-CO"/>
              </w:rPr>
              <w:t>2.3.4.</w:t>
            </w:r>
            <w:r w:rsidR="00CB04AC" w:rsidRPr="009A63A5">
              <w:rPr>
                <w:rFonts w:asciiTheme="minorHAnsi" w:eastAsiaTheme="minorEastAsia" w:hAnsiTheme="minorHAnsi"/>
                <w:noProof/>
                <w:sz w:val="22"/>
                <w:lang w:val="es-CO"/>
              </w:rPr>
              <w:tab/>
            </w:r>
            <w:r w:rsidR="00CB04AC" w:rsidRPr="007D60F7">
              <w:rPr>
                <w:rStyle w:val="Hyperlink"/>
                <w:noProof/>
                <w:lang w:val="es-CO"/>
              </w:rPr>
              <w:t>NDWI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7CFDAEE9" w14:textId="77777777" w:rsidR="00CB04AC" w:rsidRPr="009A63A5" w:rsidRDefault="002C2803">
          <w:pPr>
            <w:pStyle w:val="TOC2"/>
            <w:tabs>
              <w:tab w:val="left" w:pos="880"/>
              <w:tab w:val="right" w:leader="dot" w:pos="9350"/>
            </w:tabs>
            <w:rPr>
              <w:rFonts w:asciiTheme="minorHAnsi" w:eastAsiaTheme="minorEastAsia" w:hAnsiTheme="minorHAnsi"/>
              <w:noProof/>
              <w:sz w:val="22"/>
              <w:lang w:val="es-CO"/>
            </w:rPr>
          </w:pPr>
          <w:hyperlink w:anchor="_Toc56185778" w:history="1">
            <w:r w:rsidR="00CB04AC" w:rsidRPr="007D60F7">
              <w:rPr>
                <w:rStyle w:val="Hyperlink"/>
                <w:rFonts w:cs="Times New Roman"/>
                <w:noProof/>
                <w:lang w:val="es-CO"/>
              </w:rPr>
              <w:t>2.4.</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Detección de tendencia y detección de puntos de cambio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2B2C16E2" w14:textId="77777777" w:rsidR="00CB04AC" w:rsidRPr="009A63A5" w:rsidRDefault="002C2803">
          <w:pPr>
            <w:pStyle w:val="TOC3"/>
            <w:tabs>
              <w:tab w:val="left" w:pos="1320"/>
              <w:tab w:val="right" w:leader="dot" w:pos="9350"/>
            </w:tabs>
            <w:rPr>
              <w:rFonts w:asciiTheme="minorHAnsi" w:eastAsiaTheme="minorEastAsia" w:hAnsiTheme="minorHAnsi"/>
              <w:noProof/>
              <w:sz w:val="22"/>
              <w:lang w:val="es-CO"/>
            </w:rPr>
          </w:pPr>
          <w:hyperlink w:anchor="_Toc56185779" w:history="1">
            <w:r w:rsidR="00CB04AC" w:rsidRPr="007D60F7">
              <w:rPr>
                <w:rStyle w:val="Hyperlink"/>
                <w:rFonts w:cs="Times New Roman"/>
                <w:noProof/>
                <w:lang w:val="es-CO"/>
              </w:rPr>
              <w:t>2.4.1.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Mann-Kendall</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5576A7DA" w14:textId="77777777" w:rsidR="00CB04AC" w:rsidRPr="009A63A5" w:rsidRDefault="002C2803">
          <w:pPr>
            <w:pStyle w:val="TOC3"/>
            <w:tabs>
              <w:tab w:val="left" w:pos="1320"/>
              <w:tab w:val="right" w:leader="dot" w:pos="9350"/>
            </w:tabs>
            <w:rPr>
              <w:rFonts w:asciiTheme="minorHAnsi" w:eastAsiaTheme="minorEastAsia" w:hAnsiTheme="minorHAnsi"/>
              <w:noProof/>
              <w:sz w:val="22"/>
              <w:lang w:val="es-CO"/>
            </w:rPr>
          </w:pPr>
          <w:hyperlink w:anchor="_Toc56185780" w:history="1">
            <w:r w:rsidR="00CB04AC" w:rsidRPr="007D60F7">
              <w:rPr>
                <w:rStyle w:val="Hyperlink"/>
                <w:rFonts w:cs="Times New Roman"/>
                <w:noProof/>
                <w:lang w:val="es-CO"/>
              </w:rPr>
              <w:t>2.4.2.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LandTrendr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44124889" w14:textId="77777777" w:rsidR="00CB04AC" w:rsidRPr="009A63A5" w:rsidRDefault="002C2803">
          <w:pPr>
            <w:pStyle w:val="TOC3"/>
            <w:tabs>
              <w:tab w:val="left" w:pos="1320"/>
              <w:tab w:val="right" w:leader="dot" w:pos="9350"/>
            </w:tabs>
            <w:rPr>
              <w:rFonts w:asciiTheme="minorHAnsi" w:eastAsiaTheme="minorEastAsia" w:hAnsiTheme="minorHAnsi"/>
              <w:noProof/>
              <w:sz w:val="22"/>
              <w:lang w:val="es-CO"/>
            </w:rPr>
          </w:pPr>
          <w:hyperlink w:anchor="_Toc56185781" w:history="1">
            <w:r w:rsidR="00CB04AC" w:rsidRPr="007D60F7">
              <w:rPr>
                <w:rStyle w:val="Hyperlink"/>
                <w:rFonts w:cs="Times New Roman"/>
                <w:noProof/>
                <w:lang w:val="es-CO"/>
              </w:rPr>
              <w:t>2.4.3.</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Identificación de cambios utilizando la media y la varianza conjuntamente (mediavar)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0C7590A8" w14:textId="77777777" w:rsidR="00CB04AC" w:rsidRPr="009A63A5" w:rsidRDefault="002C2803">
          <w:pPr>
            <w:pStyle w:val="TOC1"/>
            <w:tabs>
              <w:tab w:val="left" w:pos="440"/>
              <w:tab w:val="right" w:leader="dot" w:pos="9350"/>
            </w:tabs>
            <w:rPr>
              <w:rFonts w:asciiTheme="minorHAnsi" w:eastAsiaTheme="minorEastAsia" w:hAnsiTheme="minorHAnsi"/>
              <w:noProof/>
              <w:sz w:val="22"/>
              <w:lang w:val="es-CO"/>
            </w:rPr>
          </w:pPr>
          <w:hyperlink w:anchor="_Toc56185782" w:history="1">
            <w:r w:rsidR="00CB04AC" w:rsidRPr="007D60F7">
              <w:rPr>
                <w:rStyle w:val="Hyperlink"/>
                <w:b/>
                <w:noProof/>
                <w:lang w:val="es-CO"/>
              </w:rPr>
              <w:t>3.</w:t>
            </w:r>
            <w:r w:rsidR="00CB04AC" w:rsidRPr="009A63A5">
              <w:rPr>
                <w:rFonts w:asciiTheme="minorHAnsi" w:eastAsiaTheme="minorEastAsia" w:hAnsiTheme="minorHAnsi"/>
                <w:noProof/>
                <w:sz w:val="22"/>
                <w:lang w:val="es-CO"/>
              </w:rPr>
              <w:tab/>
            </w:r>
            <w:r w:rsidR="00CB04AC" w:rsidRPr="007D60F7">
              <w:rPr>
                <w:rStyle w:val="Hyperlink"/>
                <w:b/>
                <w:noProof/>
                <w:lang w:val="es-CO"/>
              </w:rPr>
              <w:t>Resultados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53B2B31" w14:textId="77777777" w:rsidR="00CB04AC" w:rsidRPr="009A63A5" w:rsidRDefault="002C2803">
          <w:pPr>
            <w:pStyle w:val="TOC2"/>
            <w:tabs>
              <w:tab w:val="left" w:pos="880"/>
              <w:tab w:val="right" w:leader="dot" w:pos="9350"/>
            </w:tabs>
            <w:rPr>
              <w:rFonts w:asciiTheme="minorHAnsi" w:eastAsiaTheme="minorEastAsia" w:hAnsiTheme="minorHAnsi"/>
              <w:noProof/>
              <w:sz w:val="22"/>
              <w:lang w:val="es-CO"/>
            </w:rPr>
          </w:pPr>
          <w:hyperlink w:anchor="_Toc56185783" w:history="1">
            <w:r w:rsidR="00CB04AC" w:rsidRPr="007D60F7">
              <w:rPr>
                <w:rStyle w:val="Hyperlink"/>
                <w:noProof/>
                <w:lang w:val="es-CO"/>
              </w:rPr>
              <w:t>3.1.</w:t>
            </w:r>
            <w:r w:rsidR="00CB04AC" w:rsidRPr="009A63A5">
              <w:rPr>
                <w:rFonts w:asciiTheme="minorHAnsi" w:eastAsiaTheme="minorEastAsia" w:hAnsiTheme="minorHAnsi"/>
                <w:noProof/>
                <w:sz w:val="22"/>
                <w:lang w:val="es-CO"/>
              </w:rPr>
              <w:tab/>
            </w:r>
            <w:r w:rsidR="00CB04AC" w:rsidRPr="007D60F7">
              <w:rPr>
                <w:rStyle w:val="Hyperlink"/>
                <w:noProof/>
                <w:lang w:val="es-CO"/>
              </w:rPr>
              <w:t>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9F4A615" w14:textId="77777777" w:rsidR="00CB04AC" w:rsidRPr="009A63A5" w:rsidRDefault="002C2803">
          <w:pPr>
            <w:pStyle w:val="TOC2"/>
            <w:tabs>
              <w:tab w:val="left" w:pos="880"/>
              <w:tab w:val="right" w:leader="dot" w:pos="9350"/>
            </w:tabs>
            <w:rPr>
              <w:rFonts w:asciiTheme="minorHAnsi" w:eastAsiaTheme="minorEastAsia" w:hAnsiTheme="minorHAnsi"/>
              <w:noProof/>
              <w:sz w:val="22"/>
              <w:lang w:val="es-CO"/>
            </w:rPr>
          </w:pPr>
          <w:hyperlink w:anchor="_Toc56185784" w:history="1">
            <w:r w:rsidR="00CB04AC" w:rsidRPr="007D60F7">
              <w:rPr>
                <w:rStyle w:val="Hyperlink"/>
                <w:noProof/>
                <w:lang w:val="es-CO"/>
              </w:rPr>
              <w:t>3.2.</w:t>
            </w:r>
            <w:r w:rsidR="00CB04AC" w:rsidRPr="009A63A5">
              <w:rPr>
                <w:rFonts w:asciiTheme="minorHAnsi" w:eastAsiaTheme="minorEastAsia" w:hAnsiTheme="minorHAnsi"/>
                <w:noProof/>
                <w:sz w:val="22"/>
                <w:lang w:val="es-CO"/>
              </w:rPr>
              <w:tab/>
            </w:r>
            <w:r w:rsidR="00CB04AC" w:rsidRPr="007D60F7">
              <w:rPr>
                <w:rStyle w:val="Hyperlink"/>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hyperlink>
        </w:p>
        <w:p w14:paraId="59943EB5" w14:textId="77777777" w:rsidR="00CB04AC" w:rsidRPr="009A63A5" w:rsidRDefault="002C2803">
          <w:pPr>
            <w:pStyle w:val="TOC2"/>
            <w:tabs>
              <w:tab w:val="left" w:pos="880"/>
              <w:tab w:val="right" w:leader="dot" w:pos="9350"/>
            </w:tabs>
            <w:rPr>
              <w:rFonts w:asciiTheme="minorHAnsi" w:eastAsiaTheme="minorEastAsia" w:hAnsiTheme="minorHAnsi"/>
              <w:noProof/>
              <w:sz w:val="22"/>
              <w:lang w:val="es-CO"/>
            </w:rPr>
          </w:pPr>
          <w:hyperlink w:anchor="_Toc56185785" w:history="1">
            <w:r w:rsidR="00CB04AC" w:rsidRPr="007D60F7">
              <w:rPr>
                <w:rStyle w:val="Hyperlink"/>
                <w:noProof/>
                <w:lang w:val="es-CO"/>
              </w:rPr>
              <w:t>3.3.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y de agua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27367FBF" w14:textId="77777777" w:rsidR="00CB04AC" w:rsidRPr="009A63A5" w:rsidRDefault="002C2803">
          <w:pPr>
            <w:pStyle w:val="TOC1"/>
            <w:tabs>
              <w:tab w:val="left" w:pos="440"/>
              <w:tab w:val="right" w:leader="dot" w:pos="9350"/>
            </w:tabs>
            <w:rPr>
              <w:rFonts w:asciiTheme="minorHAnsi" w:eastAsiaTheme="minorEastAsia" w:hAnsiTheme="minorHAnsi"/>
              <w:noProof/>
              <w:sz w:val="22"/>
              <w:lang w:val="es-CO"/>
            </w:rPr>
          </w:pPr>
          <w:hyperlink w:anchor="_Toc56185786" w:history="1">
            <w:r w:rsidR="00CB04AC" w:rsidRPr="009A63A5">
              <w:rPr>
                <w:rStyle w:val="Hyperlink"/>
                <w:rFonts w:cs="Times New Roman"/>
                <w:b/>
                <w:noProof/>
                <w:lang w:val="es-CO"/>
              </w:rPr>
              <w:t>4.</w:t>
            </w:r>
            <w:r w:rsidR="00CB04AC" w:rsidRPr="009A63A5">
              <w:rPr>
                <w:rFonts w:asciiTheme="minorHAnsi" w:eastAsiaTheme="minorEastAsia" w:hAnsiTheme="minorHAnsi"/>
                <w:noProof/>
                <w:sz w:val="22"/>
                <w:lang w:val="es-CO"/>
              </w:rPr>
              <w:tab/>
            </w:r>
            <w:r w:rsidR="00CB04AC" w:rsidRPr="009A63A5">
              <w:rPr>
                <w:rStyle w:val="Hyperlink"/>
                <w:rFonts w:cs="Times New Roman"/>
                <w:b/>
                <w:noProof/>
                <w:lang w:val="es-CO"/>
              </w:rPr>
              <w:t>BIBLIOGRAFIA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70CF7BA1" w14:textId="77777777" w:rsidR="006E0457" w:rsidRPr="009A63A5" w:rsidRDefault="006E0457">
          <w:pPr>
            <w:rPr>
              <w:rFonts w:cs="Times New Roman"/>
              <w:lang w:val="es-CO"/>
            </w:rPr>
          </w:pPr>
          <w:r w:rsidRPr="009A63A5">
            <w:rPr>
              <w:rFonts w:cs="Times New Roman"/>
              <w:b/>
              <w:bCs/>
              <w:noProof/>
              <w:szCs w:val="24"/>
              <w:lang w:val="es-CO"/>
            </w:rPr>
            <w:fldChar w:fldCharType="end"/>
          </w:r>
        </w:p>
      </w:sdtContent>
    </w:sdt>
    <w:p w14:paraId="62C6C6FF" w14:textId="77777777" w:rsidR="006E0457" w:rsidRPr="00624617" w:rsidRDefault="006E0457">
      <w:pPr>
        <w:pStyle w:val="TableofFigures"/>
        <w:tabs>
          <w:tab w:val="right" w:leader="dot" w:pos="9350"/>
        </w:tabs>
        <w:rPr>
          <w:rFonts w:cs="Times New Roman"/>
          <w:b/>
          <w:lang w:val="es-CO"/>
        </w:rPr>
      </w:pPr>
      <w:r w:rsidRPr="00624617">
        <w:rPr>
          <w:rFonts w:cs="Times New Roman"/>
          <w:b/>
          <w:lang w:val="es-CO"/>
        </w:rPr>
        <w:t>Tabla de Figuras</w:t>
      </w:r>
    </w:p>
    <w:p w14:paraId="7ECD1A0C" w14:textId="77777777" w:rsidR="00CB04AC" w:rsidRPr="009A63A5"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"Fig" </w:instrText>
      </w:r>
      <w:r w:rsidRPr="00624617">
        <w:rPr>
          <w:rFonts w:cs="Times New Roman"/>
          <w:lang w:val="es-CO"/>
        </w:rPr>
        <w:fldChar w:fldCharType="separate"/>
      </w:r>
      <w:hyperlink w:anchor="_Toc56185836" w:history="1">
        <w:r w:rsidRPr="007D60F7">
          <w:rPr>
            <w:rStyle w:val="Hyperlink"/>
            <w:rFonts w:cs="Times New Roman"/>
            <w:noProof/>
            <w:lang w:val="es-CO"/>
          </w:rPr>
          <w:t>Fig 1 Zona de estudio</w:t>
        </w:r>
        <w:r w:rsidRPr="009A63A5">
          <w:rPr>
            <w:noProof/>
            <w:webHidden/>
            <w:lang w:val="es-CO"/>
          </w:rPr>
          <w:tab/>
        </w:r>
        <w:r w:rsidRPr="009A63A5">
          <w:rPr>
            <w:noProof/>
            <w:webHidden/>
            <w:lang w:val="es-CO"/>
          </w:rPr>
          <w:fldChar w:fldCharType="begin"/>
        </w:r>
        <w:r w:rsidRPr="009A63A5">
          <w:rPr>
            <w:noProof/>
            <w:webHidden/>
            <w:lang w:val="es-CO"/>
          </w:rPr>
          <w:instrText xml:space="preserve"> PAGEREF _Toc56185836 \h </w:instrText>
        </w:r>
        <w:r w:rsidRPr="009A63A5">
          <w:rPr>
            <w:noProof/>
            <w:webHidden/>
            <w:lang w:val="es-CO"/>
          </w:rPr>
        </w:r>
        <w:r w:rsidRPr="009A63A5">
          <w:rPr>
            <w:noProof/>
            <w:webHidden/>
            <w:lang w:val="es-CO"/>
          </w:rPr>
          <w:fldChar w:fldCharType="separate"/>
        </w:r>
        <w:r w:rsidRPr="009A63A5">
          <w:rPr>
            <w:noProof/>
            <w:webHidden/>
            <w:lang w:val="es-CO"/>
          </w:rPr>
          <w:t>4</w:t>
        </w:r>
        <w:r w:rsidRPr="009A63A5">
          <w:rPr>
            <w:noProof/>
            <w:webHidden/>
            <w:lang w:val="es-CO"/>
          </w:rPr>
          <w:fldChar w:fldCharType="end"/>
        </w:r>
      </w:hyperlink>
    </w:p>
    <w:p w14:paraId="1D6D3067" w14:textId="77777777" w:rsidR="00CB04AC" w:rsidRPr="009A63A5" w:rsidRDefault="002C2803">
      <w:pPr>
        <w:pStyle w:val="TableofFigures"/>
        <w:tabs>
          <w:tab w:val="right" w:leader="dot" w:pos="9350"/>
        </w:tabs>
        <w:rPr>
          <w:rFonts w:asciiTheme="minorHAnsi" w:eastAsiaTheme="minorEastAsia" w:hAnsiTheme="minorHAnsi"/>
          <w:noProof/>
          <w:sz w:val="22"/>
          <w:lang w:val="es-CO"/>
        </w:rPr>
      </w:pPr>
      <w:hyperlink w:anchor="_Toc56185837" w:history="1">
        <w:r w:rsidR="00CB04AC" w:rsidRPr="007D60F7">
          <w:rPr>
            <w:rStyle w:val="Hyperlink"/>
            <w:noProof/>
            <w:lang w:val="es-CO"/>
          </w:rPr>
          <w:t>Fig 2 Flujo de trabajo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0E6A495" w14:textId="77777777" w:rsidR="00CB04AC" w:rsidRPr="009A63A5" w:rsidRDefault="002C2803">
      <w:pPr>
        <w:pStyle w:val="TableofFigures"/>
        <w:tabs>
          <w:tab w:val="right" w:leader="dot" w:pos="9350"/>
        </w:tabs>
        <w:rPr>
          <w:rFonts w:asciiTheme="minorHAnsi" w:eastAsiaTheme="minorEastAsia" w:hAnsiTheme="minorHAnsi"/>
          <w:noProof/>
          <w:sz w:val="22"/>
          <w:lang w:val="es-CO"/>
        </w:rPr>
      </w:pPr>
      <w:hyperlink w:anchor="_Toc56185838" w:history="1">
        <w:r w:rsidR="00CB04AC" w:rsidRPr="007D60F7">
          <w:rPr>
            <w:rStyle w:val="Hyperlink"/>
            <w:noProof/>
            <w:lang w:val="es-CO"/>
          </w:rPr>
          <w:t>Fig. 3 Datos corregidos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10</w:t>
        </w:r>
        <w:r w:rsidR="00CB04AC" w:rsidRPr="009A63A5">
          <w:rPr>
            <w:noProof/>
            <w:webHidden/>
            <w:lang w:val="es-CO"/>
          </w:rPr>
          <w:fldChar w:fldCharType="end"/>
        </w:r>
      </w:hyperlink>
    </w:p>
    <w:p w14:paraId="2B448E58" w14:textId="77777777" w:rsidR="00CB04AC" w:rsidRPr="009A63A5" w:rsidRDefault="002C2803">
      <w:pPr>
        <w:pStyle w:val="TableofFigures"/>
        <w:tabs>
          <w:tab w:val="right" w:leader="dot" w:pos="9350"/>
        </w:tabs>
        <w:rPr>
          <w:rFonts w:asciiTheme="minorHAnsi" w:eastAsiaTheme="minorEastAsia" w:hAnsiTheme="minorHAnsi"/>
          <w:noProof/>
          <w:sz w:val="22"/>
          <w:lang w:val="es-CO"/>
        </w:rPr>
      </w:pPr>
      <w:hyperlink w:anchor="_Toc56185839" w:history="1">
        <w:r w:rsidR="00CB04AC" w:rsidRPr="007D60F7">
          <w:rPr>
            <w:rStyle w:val="Hyperlink"/>
            <w:noProof/>
            <w:lang w:val="es-CO"/>
          </w:rPr>
          <w:t>Fig. 4 imágenes Landsat por anos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hyperlink>
    </w:p>
    <w:p w14:paraId="001591E0" w14:textId="77777777" w:rsidR="00CB04AC" w:rsidRPr="009A63A5" w:rsidRDefault="002C2803">
      <w:pPr>
        <w:pStyle w:val="TableofFigures"/>
        <w:tabs>
          <w:tab w:val="right" w:leader="dot" w:pos="9350"/>
        </w:tabs>
        <w:rPr>
          <w:rFonts w:asciiTheme="minorHAnsi" w:eastAsiaTheme="minorEastAsia" w:hAnsiTheme="minorHAnsi"/>
          <w:noProof/>
          <w:sz w:val="22"/>
          <w:lang w:val="es-CO"/>
        </w:rPr>
      </w:pPr>
      <w:hyperlink w:anchor="_Toc56185840" w:history="1">
        <w:r w:rsidR="00CB04AC" w:rsidRPr="007D60F7">
          <w:rPr>
            <w:rStyle w:val="Hyperlink"/>
            <w:noProof/>
            <w:lang w:val="es-CO"/>
          </w:rPr>
          <w:t>Fig 5 A) imagane Landsat sin correcion B) imagen Landsat con correccion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hyperlink>
    </w:p>
    <w:p w14:paraId="5689FD6D" w14:textId="77777777" w:rsidR="00CB04AC" w:rsidRPr="009A63A5" w:rsidRDefault="002C2803">
      <w:pPr>
        <w:pStyle w:val="TableofFigures"/>
        <w:tabs>
          <w:tab w:val="right" w:leader="dot" w:pos="9350"/>
        </w:tabs>
        <w:rPr>
          <w:rFonts w:asciiTheme="minorHAnsi" w:eastAsiaTheme="minorEastAsia" w:hAnsiTheme="minorHAnsi"/>
          <w:noProof/>
          <w:sz w:val="22"/>
          <w:lang w:val="es-CO"/>
        </w:rPr>
      </w:pPr>
      <w:hyperlink w:anchor="_Toc56185841" w:history="1">
        <w:r w:rsidR="00CB04AC" w:rsidRPr="007D60F7">
          <w:rPr>
            <w:rStyle w:val="Hyperlink"/>
            <w:noProof/>
            <w:lang w:val="es-CO"/>
          </w:rPr>
          <w:t>Fig. 6 A)imagen con nubes. B) imagen con mascara de nubes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hyperlink>
    </w:p>
    <w:p w14:paraId="06CC25E4" w14:textId="77777777" w:rsidR="00CB04AC" w:rsidRPr="009A63A5" w:rsidRDefault="002C2803">
      <w:pPr>
        <w:pStyle w:val="TableofFigures"/>
        <w:tabs>
          <w:tab w:val="right" w:leader="dot" w:pos="9350"/>
        </w:tabs>
        <w:rPr>
          <w:rFonts w:asciiTheme="minorHAnsi" w:eastAsiaTheme="minorEastAsia" w:hAnsiTheme="minorHAnsi"/>
          <w:noProof/>
          <w:sz w:val="22"/>
          <w:lang w:val="es-CO"/>
        </w:rPr>
      </w:pPr>
      <w:hyperlink r:id="rId7" w:anchor="_Toc56185842" w:history="1">
        <w:r w:rsidR="00CB04AC" w:rsidRPr="007D60F7">
          <w:rPr>
            <w:rStyle w:val="Hyperlink"/>
            <w:noProof/>
            <w:lang w:val="es-CO"/>
          </w:rPr>
          <w:t>Fig. 7 serie de tiempo 2011 a 2019</w:t>
        </w:r>
        <w:r w:rsidR="00CB04AC" w:rsidRPr="009A63A5">
          <w:rPr>
            <w:noProof/>
            <w:webHidden/>
            <w:lang w:val="es-CO"/>
          </w:rPr>
          <w:tab/>
        </w:r>
        <w:r w:rsidR="00CB04AC" w:rsidRPr="00A11722">
          <w:rPr>
            <w:noProof/>
            <w:webHidden/>
            <w:lang w:val="es-CO"/>
          </w:rPr>
          <w:fldChar w:fldCharType="begin"/>
        </w:r>
        <w:r w:rsidR="00CB04AC" w:rsidRPr="009A63A5">
          <w:rPr>
            <w:noProof/>
            <w:webHidden/>
            <w:lang w:val="es-CO"/>
          </w:rPr>
          <w:instrText xml:space="preserve"> PAGEREF _Toc56185842 \h </w:instrText>
        </w:r>
        <w:r w:rsidR="00CB04AC" w:rsidRPr="00A11722">
          <w:rPr>
            <w:noProof/>
            <w:webHidden/>
            <w:lang w:val="es-CO"/>
          </w:rPr>
        </w:r>
        <w:r w:rsidR="00CB04AC" w:rsidRPr="00A11722">
          <w:rPr>
            <w:noProof/>
            <w:webHidden/>
            <w:lang w:val="es-CO"/>
          </w:rPr>
          <w:fldChar w:fldCharType="separate"/>
        </w:r>
        <w:r w:rsidR="00CB04AC" w:rsidRPr="009A63A5">
          <w:rPr>
            <w:noProof/>
            <w:webHidden/>
            <w:lang w:val="es-CO"/>
          </w:rPr>
          <w:t>13</w:t>
        </w:r>
        <w:r w:rsidR="00CB04AC" w:rsidRPr="00A11722">
          <w:rPr>
            <w:noProof/>
            <w:webHidden/>
            <w:lang w:val="es-CO"/>
          </w:rPr>
          <w:fldChar w:fldCharType="end"/>
        </w:r>
      </w:hyperlink>
    </w:p>
    <w:p w14:paraId="60D658D1" w14:textId="77777777" w:rsidR="00451FA4" w:rsidRPr="00624617" w:rsidRDefault="00CB04AC">
      <w:pPr>
        <w:rPr>
          <w:rFonts w:cs="Times New Roman"/>
          <w:lang w:val="es-CO"/>
        </w:rPr>
      </w:pPr>
      <w:r w:rsidRPr="00624617">
        <w:rPr>
          <w:rFonts w:cs="Times New Roman"/>
          <w:lang w:val="es-CO"/>
        </w:rPr>
        <w:fldChar w:fldCharType="end"/>
      </w:r>
    </w:p>
    <w:p w14:paraId="1A1A4496" w14:textId="77777777" w:rsidR="006E0457" w:rsidRPr="004A3E87" w:rsidRDefault="006E0457" w:rsidP="006E0457">
      <w:pPr>
        <w:spacing w:after="0"/>
        <w:rPr>
          <w:rFonts w:cs="Times New Roman"/>
          <w:b/>
          <w:lang w:val="es-CO"/>
        </w:rPr>
      </w:pPr>
      <w:r w:rsidRPr="004A3E87">
        <w:rPr>
          <w:rFonts w:cs="Times New Roman"/>
          <w:b/>
          <w:lang w:val="es-CO"/>
        </w:rPr>
        <w:t>Tabla de tablas</w:t>
      </w:r>
    </w:p>
    <w:p w14:paraId="7CC5EF3A" w14:textId="77777777" w:rsidR="00CB04AC" w:rsidRPr="00A11722"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"Table" </w:instrText>
      </w:r>
      <w:r w:rsidRPr="00624617">
        <w:rPr>
          <w:rFonts w:cs="Times New Roman"/>
          <w:lang w:val="es-CO"/>
        </w:rPr>
        <w:fldChar w:fldCharType="separate"/>
      </w:r>
      <w:hyperlink w:anchor="_Toc56185855" w:history="1">
        <w:r w:rsidRPr="007D60F7">
          <w:rPr>
            <w:rStyle w:val="Hyperlink"/>
            <w:rFonts w:cs="Times New Roman"/>
            <w:noProof/>
            <w:lang w:val="es-CO"/>
          </w:rPr>
          <w:t>Tabla 1 Número de puntos por Provincia</w:t>
        </w:r>
        <w:r w:rsidRPr="00A11722">
          <w:rPr>
            <w:noProof/>
            <w:webHidden/>
            <w:lang w:val="es-CO"/>
          </w:rPr>
          <w:tab/>
        </w:r>
        <w:r w:rsidRPr="00A11722">
          <w:rPr>
            <w:noProof/>
            <w:webHidden/>
            <w:lang w:val="es-CO"/>
          </w:rPr>
          <w:fldChar w:fldCharType="begin"/>
        </w:r>
        <w:r w:rsidRPr="00A11722">
          <w:rPr>
            <w:noProof/>
            <w:webHidden/>
            <w:lang w:val="es-CO"/>
          </w:rPr>
          <w:instrText xml:space="preserve"> PAGEREF _Toc56185855 \h </w:instrText>
        </w:r>
        <w:r w:rsidRPr="00A11722">
          <w:rPr>
            <w:noProof/>
            <w:webHidden/>
            <w:lang w:val="es-CO"/>
          </w:rPr>
        </w:r>
        <w:r w:rsidRPr="00A11722">
          <w:rPr>
            <w:noProof/>
            <w:webHidden/>
            <w:lang w:val="es-CO"/>
          </w:rPr>
          <w:fldChar w:fldCharType="separate"/>
        </w:r>
        <w:r w:rsidRPr="00A11722">
          <w:rPr>
            <w:noProof/>
            <w:webHidden/>
            <w:lang w:val="es-CO"/>
          </w:rPr>
          <w:t>5</w:t>
        </w:r>
        <w:r w:rsidRPr="00A11722">
          <w:rPr>
            <w:noProof/>
            <w:webHidden/>
            <w:lang w:val="es-CO"/>
          </w:rPr>
          <w:fldChar w:fldCharType="end"/>
        </w:r>
      </w:hyperlink>
    </w:p>
    <w:p w14:paraId="507781E0" w14:textId="77777777" w:rsidR="00CB04AC" w:rsidRPr="00A11722" w:rsidRDefault="002C2803">
      <w:pPr>
        <w:pStyle w:val="TableofFigures"/>
        <w:tabs>
          <w:tab w:val="right" w:leader="dot" w:pos="9350"/>
        </w:tabs>
        <w:rPr>
          <w:rFonts w:asciiTheme="minorHAnsi" w:eastAsiaTheme="minorEastAsia" w:hAnsiTheme="minorHAnsi"/>
          <w:noProof/>
          <w:sz w:val="22"/>
          <w:lang w:val="es-CO"/>
        </w:rPr>
      </w:pPr>
      <w:hyperlink w:anchor="_Toc56185856" w:history="1">
        <w:r w:rsidR="00CB04AC" w:rsidRPr="007D60F7">
          <w:rPr>
            <w:rStyle w:val="Hyperlink"/>
            <w:rFonts w:cs="Times New Roman"/>
            <w:noProof/>
            <w:lang w:val="es-CO"/>
          </w:rPr>
          <w:t>Tabla 2 Corrección de puntos</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_Toc56185856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13BE4751" w14:textId="77777777" w:rsidR="00CB04AC" w:rsidRPr="00A11722" w:rsidRDefault="002C2803">
      <w:pPr>
        <w:pStyle w:val="TableofFigures"/>
        <w:tabs>
          <w:tab w:val="right" w:leader="dot" w:pos="9350"/>
        </w:tabs>
        <w:rPr>
          <w:rFonts w:asciiTheme="minorHAnsi" w:eastAsiaTheme="minorEastAsia" w:hAnsiTheme="minorHAnsi"/>
          <w:noProof/>
          <w:sz w:val="22"/>
          <w:lang w:val="es-CO"/>
        </w:rPr>
      </w:pPr>
      <w:hyperlink w:anchor="_Toc56185857" w:history="1">
        <w:r w:rsidR="00CB04AC" w:rsidRPr="007D60F7">
          <w:rPr>
            <w:rStyle w:val="Hyperlink"/>
            <w:noProof/>
            <w:lang w:val="es-CO"/>
          </w:rPr>
          <w:t>Tabla 3 porcentaje de PATCA</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_Toc56185857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05C2B935" w14:textId="77777777" w:rsidR="00451FA4" w:rsidRPr="00624617" w:rsidRDefault="00CB04AC">
      <w:pPr>
        <w:rPr>
          <w:rFonts w:cs="Times New Roman"/>
          <w:lang w:val="es-CO"/>
        </w:rPr>
      </w:pPr>
      <w:r w:rsidRPr="00624617">
        <w:rPr>
          <w:rFonts w:cs="Times New Roman"/>
          <w:lang w:val="es-CO"/>
        </w:rPr>
        <w:fldChar w:fldCharType="end"/>
      </w:r>
    </w:p>
    <w:p w14:paraId="673E4D93" w14:textId="61D6FB9F" w:rsidR="008F43BE" w:rsidRDefault="008F43BE" w:rsidP="00E36D84">
      <w:pPr>
        <w:pStyle w:val="Heading1"/>
        <w:numPr>
          <w:ilvl w:val="0"/>
          <w:numId w:val="6"/>
        </w:numPr>
        <w:rPr>
          <w:rFonts w:cs="Times New Roman"/>
          <w:b/>
          <w:lang w:val="es-CO"/>
        </w:rPr>
      </w:pPr>
      <w:bookmarkStart w:id="0" w:name="_Toc56185768"/>
      <w:r>
        <w:rPr>
          <w:rFonts w:cs="Times New Roman"/>
          <w:b/>
          <w:lang w:val="es-CO"/>
        </w:rPr>
        <w:lastRenderedPageBreak/>
        <w:t>ESTADO DEL ARTE</w:t>
      </w:r>
    </w:p>
    <w:p w14:paraId="2FDF764B" w14:textId="397E27C2" w:rsidR="00F7024B" w:rsidRDefault="00E1185B" w:rsidP="00450760">
      <w:pPr>
        <w:jc w:val="both"/>
        <w:rPr>
          <w:lang w:val="es-CO"/>
        </w:rPr>
      </w:pPr>
      <w:r>
        <w:rPr>
          <w:lang w:val="es-CO"/>
        </w:rPr>
        <w:t>los granjeros constantemente buscan caminos para maximizar su producción</w:t>
      </w:r>
      <w:r w:rsidR="000843EF">
        <w:rPr>
          <w:lang w:val="es-CO"/>
        </w:rPr>
        <w:t xml:space="preserve"> y con el</w:t>
      </w:r>
      <w:r>
        <w:rPr>
          <w:lang w:val="es-CO"/>
        </w:rPr>
        <w:t xml:space="preserve"> </w:t>
      </w:r>
      <w:r w:rsidR="000843EF">
        <w:rPr>
          <w:lang w:val="es-CO"/>
        </w:rPr>
        <w:t>tiempo se ha logrado grandes avances en la tecnología orientados a la agricultura</w:t>
      </w:r>
      <w:r w:rsidR="00B51856">
        <w:rPr>
          <w:lang w:val="es-CO"/>
        </w:rPr>
        <w:t>.</w:t>
      </w:r>
      <w:r w:rsidR="000843EF">
        <w:rPr>
          <w:lang w:val="es-CO"/>
        </w:rPr>
        <w:t xml:space="preserve"> Una de estas tecnologías de gran auge es l</w:t>
      </w:r>
      <w:r w:rsidR="00B51856" w:rsidRPr="00B51856">
        <w:rPr>
          <w:lang w:val="es-CO"/>
        </w:rPr>
        <w:t>a percepción remota</w:t>
      </w:r>
      <w:r w:rsidR="000843EF">
        <w:rPr>
          <w:lang w:val="es-CO"/>
        </w:rPr>
        <w:t xml:space="preserve"> (PR). PR es</w:t>
      </w:r>
      <w:r w:rsidR="00B51856" w:rsidRPr="00B51856">
        <w:rPr>
          <w:lang w:val="es-CO"/>
        </w:rPr>
        <w:t xml:space="preserve"> un componente determinante </w:t>
      </w:r>
      <w:r w:rsidR="000843EF">
        <w:rPr>
          <w:lang w:val="es-CO"/>
        </w:rPr>
        <w:t>en</w:t>
      </w:r>
      <w:r w:rsidR="00B51856" w:rsidRPr="00B51856">
        <w:rPr>
          <w:lang w:val="es-CO"/>
        </w:rPr>
        <w:t xml:space="preserve"> la toma de decisiones al combinar información de múltiples fuentes </w:t>
      </w:r>
      <w:r w:rsidR="000843EF">
        <w:rPr>
          <w:lang w:val="es-CO"/>
        </w:rPr>
        <w:t xml:space="preserve">es útil </w:t>
      </w:r>
      <w:r w:rsidR="00B51856" w:rsidRPr="00B51856">
        <w:rPr>
          <w:lang w:val="es-CO"/>
        </w:rPr>
        <w:t>para detectar o evaluar factores limitantes, discriminación de cultivos, inventarios, etapas de crecimiento, vigor vegetal, necesidades nutrimentales, variación espacial de la productividad, estimación de la biomasa y rendimientos, superficies y muestreo de pro</w:t>
      </w:r>
      <w:r w:rsidR="000843EF">
        <w:rPr>
          <w:lang w:val="es-CO"/>
        </w:rPr>
        <w:t xml:space="preserve">piedades físicas y químicas de la vegetación </w:t>
      </w:r>
      <w:r w:rsidR="00B51856" w:rsidRPr="00B51856">
        <w:rPr>
          <w:lang w:val="es-CO"/>
        </w:rPr>
        <w:t>en complejos entornos biofísico</w:t>
      </w:r>
      <w:r w:rsidR="000843EF">
        <w:rPr>
          <w:lang w:val="es-CO"/>
        </w:rPr>
        <w:t>s mediante imágenes satelitales y drones</w:t>
      </w:r>
      <w:r w:rsidR="000843EF">
        <w:rPr>
          <w:lang w:val="es-CO"/>
        </w:rPr>
        <w:fldChar w:fldCharType="begin" w:fldLock="1"/>
      </w:r>
      <w:r w:rsidR="00706F87">
        <w:rPr>
          <w:lang w:val="es-CO"/>
        </w:rPr>
        <w:instrText>ADDIN CSL_CITATION {"citationItems":[{"id":"ITEM-1","itemData":{"DOI":"10.29312/remexca.v6i2.726","ISSN":"2007-0934","abstract":"La percepción remota es un componente determinante de diversas aplicaciones a través de disciplinas transversales como sistema de soporte a la toma de decisiones, al combinar información de múltiples fuentes y puede ser útil en aplicaciones agrícolas para detectar o evaluar factores limitantes, discriminación de cultivos, inventarios, etapas de crecimiento, vigor vegetal, necesidades nutrimentales, variación espacial de la productividad, estimación de la biomasa y rendimientos, superficies y muestreo de propiedades físicas y químicas del suelo en complejos entornos biofísicos mediante imágenes satelitales. Puede proporcionar a administradores de predios datos que les permitan tomar decisiones rápidas sobre sus operaciones a distintas escalas espaciales. Sin embargo, los datos derivados de esta técnica, no se han utilizado a su máximo potencial para la gestión de los cultivos, en gran parte, debido a que estos datos no están disponibles para los investigadores y agricultores, y a la comprensión de las características de los sensores como resolución espacial, espectral y radiométrica, fecha de adquisición al integrarla con información convencional, derivada de estudio de campo con datos de percepción remota. La agricultura de precisión (PA) con el uso de percepción remota (PR), sistemas de información geográfica (SIG) y sistemas de posicionamiento global (GPS) es potencialmente, una de las más poderosas herramientas, procesos y técnicas para la competitividad de la agricultura. El objetivo de este trabajo fue revisar la situación actual y el desarrollo de las aplicaciones documentadas, ventajas, limitaciones, estrategias y perspectivas del futuro de la percepción remota, con especial énfasis en la agricultura, la contribución de los componentes bioquímicos de la vegetación en la señal espectral y los índices espectrales, se comparan y se resumen en detalle.","author":[{"dropping-particle":"","family":"Aguilar Rivera","given":"Noé","non-dropping-particle":"","parse-names":false,"suffix":""}],"container-title":"Revista Mexicana de Ciencias Agrícolas","id":"ITEM-1","issue":"2","issued":{"date-parts":[["2015"]]},"page":"399-405","title":"Percepción remota como herramienta de competitividad de la agricultura","type":"article-journal","volume":"6"},"uris":["http://www.mendeley.com/documents/?uuid=1731677b-383b-4ba5-aac1-39f49042ccf4"]}],"mendeley":{"formattedCitation":"(Aguilar Rivera, 2015)","plainTextFormattedCitation":"(Aguilar Rivera, 2015)","previouslyFormattedCitation":"(Aguilar Rivera, 2015)"},"properties":{"noteIndex":0},"schema":"https://github.com/citation-style-language/schema/raw/master/csl-citation.json"}</w:instrText>
      </w:r>
      <w:r w:rsidR="000843EF">
        <w:rPr>
          <w:lang w:val="es-CO"/>
        </w:rPr>
        <w:fldChar w:fldCharType="separate"/>
      </w:r>
      <w:r w:rsidR="000843EF" w:rsidRPr="000843EF">
        <w:rPr>
          <w:noProof/>
          <w:lang w:val="es-CO"/>
        </w:rPr>
        <w:t>(Aguilar Rivera, 2015)</w:t>
      </w:r>
      <w:r w:rsidR="000843EF">
        <w:rPr>
          <w:lang w:val="es-CO"/>
        </w:rPr>
        <w:fldChar w:fldCharType="end"/>
      </w:r>
      <w:r w:rsidR="000843EF">
        <w:rPr>
          <w:lang w:val="es-CO"/>
        </w:rPr>
        <w:t>.</w:t>
      </w:r>
    </w:p>
    <w:p w14:paraId="18BF1938" w14:textId="583BBF7A" w:rsidR="000E2CDE" w:rsidRDefault="00F7024B" w:rsidP="00450760">
      <w:pPr>
        <w:jc w:val="both"/>
        <w:rPr>
          <w:lang w:val="es-CO"/>
        </w:rPr>
      </w:pPr>
      <w:r>
        <w:rPr>
          <w:lang w:val="es-CO"/>
        </w:rPr>
        <w:t xml:space="preserve">La detección de tendencias y detección de puntos de cambio son tareas comunes en el análisis de los datos de PR, </w:t>
      </w:r>
      <w:r w:rsidR="00706F87">
        <w:rPr>
          <w:lang w:val="es-CO"/>
        </w:rPr>
        <w:t>sobre los datos de años proporcionando por PR hay</w:t>
      </w:r>
      <w:r>
        <w:rPr>
          <w:lang w:val="es-CO"/>
        </w:rPr>
        <w:t xml:space="preserve"> muchos métodos </w:t>
      </w:r>
      <w:r w:rsidR="00706F87">
        <w:rPr>
          <w:lang w:val="es-CO"/>
        </w:rPr>
        <w:t>diferentes</w:t>
      </w:r>
      <w:r>
        <w:rPr>
          <w:lang w:val="es-CO"/>
        </w:rPr>
        <w:t xml:space="preserve"> propuestos para estos propósitos que incluyen Mann-</w:t>
      </w:r>
      <w:proofErr w:type="spellStart"/>
      <w:r>
        <w:rPr>
          <w:lang w:val="es-CO"/>
        </w:rPr>
        <w:t>Knedall</w:t>
      </w:r>
      <w:proofErr w:type="spellEnd"/>
      <w:r w:rsidR="00E900FF">
        <w:rPr>
          <w:lang w:val="es-CO"/>
        </w:rPr>
        <w:t xml:space="preserve"> and</w:t>
      </w:r>
      <w:r>
        <w:rPr>
          <w:lang w:val="es-CO"/>
        </w:rPr>
        <w:t xml:space="preserve"> </w:t>
      </w:r>
      <w:proofErr w:type="spellStart"/>
      <w:r>
        <w:rPr>
          <w:lang w:val="es-CO"/>
        </w:rPr>
        <w:t>Continus</w:t>
      </w:r>
      <w:proofErr w:type="spellEnd"/>
      <w:r>
        <w:rPr>
          <w:lang w:val="es-CO"/>
        </w:rPr>
        <w:t xml:space="preserve"> </w:t>
      </w:r>
      <w:proofErr w:type="spellStart"/>
      <w:r>
        <w:rPr>
          <w:lang w:val="es-CO"/>
        </w:rPr>
        <w:t>Change</w:t>
      </w:r>
      <w:proofErr w:type="spellEnd"/>
      <w:r>
        <w:rPr>
          <w:lang w:val="es-CO"/>
        </w:rPr>
        <w:t xml:space="preserve"> </w:t>
      </w:r>
      <w:proofErr w:type="spellStart"/>
      <w:r>
        <w:rPr>
          <w:lang w:val="es-CO"/>
        </w:rPr>
        <w:t>Detecction</w:t>
      </w:r>
      <w:proofErr w:type="spellEnd"/>
      <w:r>
        <w:rPr>
          <w:lang w:val="es-CO"/>
        </w:rPr>
        <w:t xml:space="preserve"> and </w:t>
      </w:r>
      <w:proofErr w:type="spellStart"/>
      <w:r>
        <w:rPr>
          <w:lang w:val="es-CO"/>
        </w:rPr>
        <w:t>Clasification</w:t>
      </w:r>
      <w:proofErr w:type="spellEnd"/>
      <w:r>
        <w:rPr>
          <w:lang w:val="es-CO"/>
        </w:rPr>
        <w:t xml:space="preserve"> (CCDC)</w:t>
      </w:r>
      <w:r w:rsidR="00706F87">
        <w:rPr>
          <w:lang w:val="es-CO"/>
        </w:rPr>
        <w:fldChar w:fldCharType="begin" w:fldLock="1"/>
      </w:r>
      <w:r w:rsidR="000E2CDE">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data","type":"article-journal"},"uris":["http://www.mendeley.com/documents/?uuid=0ae9cb88-5d8b-4c2e-93ca-c39e1041bb23"]},{"id":"ITEM-2","itemData":{"DOI":"10.1016/j.rse.2014.01.011","ISSN":"00344257","abstract":"A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Environment","id":"ITEM-2","issued":{"date-parts":[["2014"]]},"page":"152-171","title":"Continuous change detection and classification of land cover using all available Landsat data","type":"article-journal","volume":"144"},"uris":["http://www.mendeley.com/documents/?uuid=31171515-c886-4df7-9672-49df2870f81a"]}],"mendeley":{"formattedCitation":"(Militino et al., 2020; Zhu and Woodcock, 2014)","plainTextFormattedCitation":"(Militino et al., 2020; Zhu and Woodcock, 2014)","previouslyFormattedCitation":"(Militino et al., 2020; Zhu and Woodcock, 2014)"},"properties":{"noteIndex":0},"schema":"https://github.com/citation-style-language/schema/raw/master/csl-citation.json"}</w:instrText>
      </w:r>
      <w:r w:rsidR="00706F87">
        <w:rPr>
          <w:lang w:val="es-CO"/>
        </w:rPr>
        <w:fldChar w:fldCharType="separate"/>
      </w:r>
      <w:r w:rsidR="00706F87" w:rsidRPr="00706F87">
        <w:rPr>
          <w:noProof/>
          <w:lang w:val="es-CO"/>
        </w:rPr>
        <w:t>(</w:t>
      </w:r>
      <w:proofErr w:type="spellStart"/>
      <w:r w:rsidR="00706F87" w:rsidRPr="00706F87">
        <w:rPr>
          <w:noProof/>
          <w:lang w:val="es-CO"/>
        </w:rPr>
        <w:t>Militino</w:t>
      </w:r>
      <w:proofErr w:type="spellEnd"/>
      <w:r w:rsidR="00706F87" w:rsidRPr="00706F87">
        <w:rPr>
          <w:noProof/>
          <w:lang w:val="es-CO"/>
        </w:rPr>
        <w:t xml:space="preserve"> et al., 2020; Zhu and Woodcock, 2014)</w:t>
      </w:r>
      <w:r w:rsidR="00706F87">
        <w:rPr>
          <w:lang w:val="es-CO"/>
        </w:rPr>
        <w:fldChar w:fldCharType="end"/>
      </w:r>
      <w:r w:rsidR="000E2CDE">
        <w:rPr>
          <w:lang w:val="es-CO"/>
        </w:rPr>
        <w:t>.</w:t>
      </w:r>
    </w:p>
    <w:p w14:paraId="7B3523EB" w14:textId="253CD430" w:rsidR="00450760" w:rsidRDefault="00706F87" w:rsidP="00450760">
      <w:pPr>
        <w:jc w:val="both"/>
        <w:rPr>
          <w:lang w:val="es-CO"/>
        </w:rPr>
      </w:pPr>
      <w:r>
        <w:rPr>
          <w:lang w:val="es-CO"/>
        </w:rPr>
        <w:t xml:space="preserve">Mann-Kendal </w:t>
      </w:r>
      <w:r w:rsidR="000E2CDE">
        <w:rPr>
          <w:lang w:val="es-CO"/>
        </w:rPr>
        <w:t xml:space="preserve">fue utilizado en el estudio de </w:t>
      </w:r>
      <w:r w:rsidR="000E2CDE">
        <w:rPr>
          <w:lang w:val="es-CO"/>
        </w:rPr>
        <w:fldChar w:fldCharType="begin" w:fldLock="1"/>
      </w:r>
      <w:r w:rsidR="004E49F9">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2020)","manualFormatting":"Militino et al., (2020)","plainTextFormattedCitation":"(Militino et al., 2020)","previouslyFormattedCitation":"(Militino et al., 2020)"},"properties":{"noteIndex":0},"schema":"https://github.com/citation-style-language/schema/raw/master/csl-citation.json"}</w:instrText>
      </w:r>
      <w:r w:rsidR="000E2CDE">
        <w:rPr>
          <w:lang w:val="es-CO"/>
        </w:rPr>
        <w:fldChar w:fldCharType="separate"/>
      </w:r>
      <w:r w:rsidR="000E2CDE" w:rsidRPr="000E2CDE">
        <w:rPr>
          <w:noProof/>
          <w:lang w:val="es-CO"/>
        </w:rPr>
        <w:t xml:space="preserve">Militino et al., </w:t>
      </w:r>
      <w:r w:rsidR="000E2CDE">
        <w:rPr>
          <w:noProof/>
          <w:lang w:val="es-CO"/>
        </w:rPr>
        <w:t>(</w:t>
      </w:r>
      <w:r w:rsidR="000E2CDE" w:rsidRPr="000E2CDE">
        <w:rPr>
          <w:noProof/>
          <w:lang w:val="es-CO"/>
        </w:rPr>
        <w:t>2020)</w:t>
      </w:r>
      <w:r w:rsidR="000E2CDE">
        <w:rPr>
          <w:lang w:val="es-CO"/>
        </w:rPr>
        <w:fldChar w:fldCharType="end"/>
      </w:r>
      <w:r w:rsidR="000E2CDE">
        <w:rPr>
          <w:lang w:val="es-CO"/>
        </w:rPr>
        <w:t xml:space="preserve"> </w:t>
      </w:r>
      <w:r w:rsidR="004C7B30">
        <w:rPr>
          <w:lang w:val="es-CO"/>
        </w:rPr>
        <w:t xml:space="preserve">para encontrar tendencias en la temperatura de día y de la noche, para esto fue utilizado </w:t>
      </w:r>
      <w:r w:rsidR="000E2CDE">
        <w:rPr>
          <w:lang w:val="es-CO"/>
        </w:rPr>
        <w:t xml:space="preserve">el producto MOD11A2 de </w:t>
      </w:r>
      <w:proofErr w:type="spellStart"/>
      <w:r w:rsidR="000E2CDE">
        <w:rPr>
          <w:lang w:val="es-CO"/>
        </w:rPr>
        <w:t>Land</w:t>
      </w:r>
      <w:proofErr w:type="spellEnd"/>
      <w:r w:rsidR="000E2CDE">
        <w:rPr>
          <w:lang w:val="es-CO"/>
        </w:rPr>
        <w:t xml:space="preserve"> Surface </w:t>
      </w:r>
      <w:proofErr w:type="spellStart"/>
      <w:r w:rsidR="000E2CDE">
        <w:rPr>
          <w:lang w:val="es-CO"/>
        </w:rPr>
        <w:t>Temperature</w:t>
      </w:r>
      <w:proofErr w:type="spellEnd"/>
      <w:r w:rsidR="000E2CDE">
        <w:rPr>
          <w:lang w:val="es-CO"/>
        </w:rPr>
        <w:t xml:space="preserve"> (LST) del satélite MODIS para la región de </w:t>
      </w:r>
      <w:proofErr w:type="spellStart"/>
      <w:r w:rsidR="000E2CDE">
        <w:rPr>
          <w:lang w:val="es-CO"/>
        </w:rPr>
        <w:t>Navarre</w:t>
      </w:r>
      <w:proofErr w:type="spellEnd"/>
      <w:r w:rsidR="000E2CDE">
        <w:rPr>
          <w:lang w:val="es-CO"/>
        </w:rPr>
        <w:t xml:space="preserve">, España. Utilizaron 216 imágenes de la media mensual de temperatura para 18 años </w:t>
      </w:r>
      <w:r w:rsidR="004C7B30">
        <w:rPr>
          <w:lang w:val="es-CO"/>
        </w:rPr>
        <w:t xml:space="preserve">iniciando en enero 2001 a diciembre del 2018. </w:t>
      </w:r>
      <w:proofErr w:type="spellStart"/>
      <w:r w:rsidR="00062643">
        <w:rPr>
          <w:lang w:val="es-CO"/>
        </w:rPr>
        <w:t>Militino</w:t>
      </w:r>
      <w:proofErr w:type="spellEnd"/>
      <w:r w:rsidR="00062643">
        <w:rPr>
          <w:lang w:val="es-CO"/>
        </w:rPr>
        <w:t xml:space="preserve"> encontró</w:t>
      </w:r>
      <w:r w:rsidR="00402653">
        <w:rPr>
          <w:lang w:val="es-CO"/>
        </w:rPr>
        <w:t xml:space="preserve"> en su estudio que para las temperaturas del </w:t>
      </w:r>
      <w:r w:rsidR="00450760">
        <w:rPr>
          <w:lang w:val="es-CO"/>
        </w:rPr>
        <w:t>día</w:t>
      </w:r>
      <w:r w:rsidR="00402653">
        <w:rPr>
          <w:lang w:val="es-CO"/>
        </w:rPr>
        <w:t xml:space="preserve"> no </w:t>
      </w:r>
      <w:proofErr w:type="gramStart"/>
      <w:r w:rsidR="00402653">
        <w:rPr>
          <w:lang w:val="es-CO"/>
        </w:rPr>
        <w:t>habían</w:t>
      </w:r>
      <w:proofErr w:type="gramEnd"/>
      <w:r w:rsidR="00402653">
        <w:rPr>
          <w:lang w:val="es-CO"/>
        </w:rPr>
        <w:t xml:space="preserve"> tendencias con un valor P de 0.33</w:t>
      </w:r>
      <w:r w:rsidR="004C7B30">
        <w:rPr>
          <w:lang w:val="es-CO"/>
        </w:rPr>
        <w:t xml:space="preserve"> </w:t>
      </w:r>
      <w:r w:rsidR="00402653">
        <w:rPr>
          <w:lang w:val="es-CO"/>
        </w:rPr>
        <w:t>pero para las temperaturas de la noche había un tendencia monótona con un valor P de 0.015.</w:t>
      </w:r>
      <w:r w:rsidR="00E2408B" w:rsidRPr="004E49F9">
        <w:rPr>
          <w:lang w:val="es-CO"/>
        </w:rPr>
        <w:t xml:space="preserve"> </w:t>
      </w:r>
      <w:r w:rsidR="00E11540">
        <w:rPr>
          <w:lang w:val="es-CO"/>
        </w:rPr>
        <w:t>Otro estudio hecho por</w:t>
      </w:r>
      <w:r w:rsidR="004E49F9">
        <w:rPr>
          <w:lang w:val="es-CO"/>
        </w:rPr>
        <w:t xml:space="preserve"> </w:t>
      </w:r>
      <w:r w:rsidR="004E49F9">
        <w:rPr>
          <w:lang w:val="es-CO"/>
        </w:rPr>
        <w:fldChar w:fldCharType="begin" w:fldLock="1"/>
      </w:r>
      <w:r w:rsidR="009A1925">
        <w:rPr>
          <w:lang w:val="es-CO"/>
        </w:rPr>
        <w:instrText>ADDIN CSL_CITATION {"citationItems":[{"id":"ITEM-1","itemData":{"DOI":"10.3997/2214-4609.2020geo106","abstract":"The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Aspects\"","id":"ITEM-1","issued":{"date-parts":[["2020"]]},"page":"1-5","title":"Study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2020)","manualFormatting":"Svidzinska and Korohoda, (2020)","plainTextFormattedCitation":"(Svidzinska and Korohoda, 2020)","previouslyFormattedCitation":"(Svidzinska and Korohoda, 2020)"},"properties":{"noteIndex":0},"schema":"https://github.com/citation-style-language/schema/raw/master/csl-citation.json"}</w:instrText>
      </w:r>
      <w:r w:rsidR="004E49F9">
        <w:rPr>
          <w:lang w:val="es-CO"/>
        </w:rPr>
        <w:fldChar w:fldCharType="separate"/>
      </w:r>
      <w:r w:rsidR="004E49F9" w:rsidRPr="004E49F9">
        <w:rPr>
          <w:noProof/>
          <w:lang w:val="es-CO"/>
        </w:rPr>
        <w:t xml:space="preserve">Svidzinska and Korohoda, </w:t>
      </w:r>
      <w:r w:rsidR="004E49F9">
        <w:rPr>
          <w:noProof/>
          <w:lang w:val="es-CO"/>
        </w:rPr>
        <w:t>(</w:t>
      </w:r>
      <w:r w:rsidR="004E49F9" w:rsidRPr="004E49F9">
        <w:rPr>
          <w:noProof/>
          <w:lang w:val="es-CO"/>
        </w:rPr>
        <w:t>2020)</w:t>
      </w:r>
      <w:r w:rsidR="004E49F9">
        <w:rPr>
          <w:lang w:val="es-CO"/>
        </w:rPr>
        <w:fldChar w:fldCharType="end"/>
      </w:r>
      <w:r w:rsidR="00E11540">
        <w:rPr>
          <w:lang w:val="es-CO"/>
        </w:rPr>
        <w:t xml:space="preserve"> en donde usa </w:t>
      </w:r>
      <w:r w:rsidR="00EF239F">
        <w:rPr>
          <w:lang w:val="es-CO"/>
        </w:rPr>
        <w:t xml:space="preserve">alrededor de 572 </w:t>
      </w:r>
      <w:r w:rsidR="00E11540">
        <w:rPr>
          <w:lang w:val="es-CO"/>
        </w:rPr>
        <w:t>imágenes Landsat</w:t>
      </w:r>
      <w:r w:rsidR="00EF239F">
        <w:rPr>
          <w:lang w:val="es-CO"/>
        </w:rPr>
        <w:t xml:space="preserve"> para los meses de junio a agosto</w:t>
      </w:r>
      <w:r w:rsidR="00E11540">
        <w:rPr>
          <w:lang w:val="es-CO"/>
        </w:rPr>
        <w:t xml:space="preserve"> desde 198</w:t>
      </w:r>
      <w:r w:rsidR="004E49F9">
        <w:rPr>
          <w:lang w:val="es-CO"/>
        </w:rPr>
        <w:t xml:space="preserve">4 hasta el 2019 para medir los cambios de la temperatura en el verano a lo largo del tiempo en la ciudad de </w:t>
      </w:r>
      <w:proofErr w:type="spellStart"/>
      <w:r w:rsidR="004E49F9">
        <w:rPr>
          <w:lang w:val="es-CO"/>
        </w:rPr>
        <w:t>Kyiv</w:t>
      </w:r>
      <w:proofErr w:type="spellEnd"/>
      <w:r w:rsidR="004E49F9">
        <w:rPr>
          <w:lang w:val="es-CO"/>
        </w:rPr>
        <w:t xml:space="preserve"> - Ucrania,</w:t>
      </w:r>
      <w:r w:rsidR="00EF239F">
        <w:rPr>
          <w:lang w:val="es-CO"/>
        </w:rPr>
        <w:t xml:space="preserve"> este análisis de tendencia basado en el método de Mann-Kendal para medir la magnitud del cambio </w:t>
      </w:r>
      <w:r w:rsidR="003408B8">
        <w:rPr>
          <w:lang w:val="es-CO"/>
        </w:rPr>
        <w:t>sobre el tiempo. Como resultados encontró una tendencia de crecimiento</w:t>
      </w:r>
      <w:r w:rsidR="002A0CAD">
        <w:rPr>
          <w:lang w:val="es-CO"/>
        </w:rPr>
        <w:t xml:space="preserve"> unidireccional</w:t>
      </w:r>
      <w:r w:rsidR="003408B8">
        <w:rPr>
          <w:lang w:val="es-CO"/>
        </w:rPr>
        <w:t xml:space="preserve"> </w:t>
      </w:r>
      <w:r w:rsidR="00062643">
        <w:rPr>
          <w:lang w:val="es-CO"/>
        </w:rPr>
        <w:t xml:space="preserve">en toda el área de estudio con </w:t>
      </w:r>
      <w:r w:rsidR="003408B8">
        <w:rPr>
          <w:lang w:val="es-CO"/>
        </w:rPr>
        <w:t xml:space="preserve">un aumento de 0.17 </w:t>
      </w:r>
      <w:r w:rsidR="00062643">
        <w:rPr>
          <w:rFonts w:cs="Times New Roman"/>
          <w:lang w:val="es-CO"/>
        </w:rPr>
        <w:t>±</w:t>
      </w:r>
      <w:r w:rsidR="00062643">
        <w:rPr>
          <w:lang w:val="es-CO"/>
        </w:rPr>
        <w:t xml:space="preserve"> 0.06 </w:t>
      </w:r>
      <w:proofErr w:type="spellStart"/>
      <w:r w:rsidR="00062643">
        <w:rPr>
          <w:rFonts w:cs="Times New Roman"/>
          <w:lang w:val="es-CO"/>
        </w:rPr>
        <w:t>º</w:t>
      </w:r>
      <w:r w:rsidR="00062643">
        <w:rPr>
          <w:lang w:val="es-CO"/>
        </w:rPr>
        <w:t>C</w:t>
      </w:r>
      <w:proofErr w:type="spellEnd"/>
      <w:r w:rsidR="00062643">
        <w:rPr>
          <w:lang w:val="es-CO"/>
        </w:rPr>
        <w:t>.</w:t>
      </w:r>
      <w:r w:rsidR="00EF6D18">
        <w:rPr>
          <w:lang w:val="es-CO"/>
        </w:rPr>
        <w:t xml:space="preserve"> con valor P de 0.001.</w:t>
      </w:r>
    </w:p>
    <w:p w14:paraId="0B70ACA6" w14:textId="77777777" w:rsidR="00450760" w:rsidRDefault="00450760" w:rsidP="00450760">
      <w:pPr>
        <w:keepNext/>
        <w:jc w:val="center"/>
      </w:pPr>
      <w:r w:rsidRPr="00450760">
        <w:rPr>
          <w:noProof/>
        </w:rPr>
        <w:drawing>
          <wp:inline distT="0" distB="0" distL="0" distR="0" wp14:anchorId="0C3B319B" wp14:editId="55EAD05D">
            <wp:extent cx="2252690" cy="2849880"/>
            <wp:effectExtent l="0" t="0" r="0" b="7620"/>
            <wp:docPr id="12" name="Picture 12" descr="D:\OneDrive-CGIAR\Workspace\bank\paper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GIAR\Workspace\bank\papers\tempsni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2690" cy="2849880"/>
                    </a:xfrm>
                    <a:prstGeom prst="rect">
                      <a:avLst/>
                    </a:prstGeom>
                    <a:noFill/>
                    <a:ln>
                      <a:noFill/>
                    </a:ln>
                  </pic:spPr>
                </pic:pic>
              </a:graphicData>
            </a:graphic>
          </wp:inline>
        </w:drawing>
      </w:r>
    </w:p>
    <w:p w14:paraId="1050C61A" w14:textId="09F4508C" w:rsidR="00026275" w:rsidRDefault="00450760" w:rsidP="00450760">
      <w:pPr>
        <w:pStyle w:val="Caption"/>
        <w:jc w:val="center"/>
        <w:rPr>
          <w:lang w:val="es-CO"/>
        </w:rPr>
      </w:pPr>
      <w:proofErr w:type="spellStart"/>
      <w:r w:rsidRPr="00450760">
        <w:rPr>
          <w:lang w:val="es-CO"/>
        </w:rPr>
        <w:t>Fig</w:t>
      </w:r>
      <w:proofErr w:type="spellEnd"/>
      <w:r w:rsidRPr="00450760">
        <w:rPr>
          <w:lang w:val="es-CO"/>
        </w:rPr>
        <w:t xml:space="preserve"> </w:t>
      </w:r>
      <w:r>
        <w:fldChar w:fldCharType="begin"/>
      </w:r>
      <w:r w:rsidRPr="00450760">
        <w:rPr>
          <w:lang w:val="es-CO"/>
        </w:rPr>
        <w:instrText xml:space="preserve"> SEQ Fig \* ARABIC </w:instrText>
      </w:r>
      <w:r>
        <w:fldChar w:fldCharType="separate"/>
      </w:r>
      <w:r>
        <w:rPr>
          <w:noProof/>
          <w:lang w:val="es-CO"/>
        </w:rPr>
        <w:t>1</w:t>
      </w:r>
      <w:r>
        <w:fldChar w:fldCharType="end"/>
      </w:r>
      <w:r w:rsidRPr="00450760">
        <w:rPr>
          <w:lang w:val="es-CO"/>
        </w:rPr>
        <w:t xml:space="preserve">Tendencia de la temperatura superficial en el verano </w:t>
      </w:r>
      <w:proofErr w:type="spellStart"/>
      <w:r w:rsidRPr="00450760">
        <w:rPr>
          <w:lang w:val="es-CO"/>
        </w:rPr>
        <w:t>Kyiv</w:t>
      </w:r>
      <w:proofErr w:type="spellEnd"/>
    </w:p>
    <w:p w14:paraId="4A688D39" w14:textId="1FA4778F" w:rsidR="00EF6D18" w:rsidRDefault="009A1925" w:rsidP="00450760">
      <w:pPr>
        <w:jc w:val="both"/>
        <w:rPr>
          <w:lang w:val="es-CO"/>
        </w:rPr>
      </w:pPr>
      <w:r>
        <w:rPr>
          <w:lang w:val="es-CO"/>
        </w:rPr>
        <w:lastRenderedPageBreak/>
        <w:t xml:space="preserve">Otro de los métodos usados para la detección del cambio en coberturas terrestres es detección de cambios continuos y </w:t>
      </w:r>
      <w:proofErr w:type="spellStart"/>
      <w:r>
        <w:rPr>
          <w:lang w:val="es-CO"/>
        </w:rPr>
        <w:t>clasificacion</w:t>
      </w:r>
      <w:proofErr w:type="spellEnd"/>
      <w:r>
        <w:rPr>
          <w:lang w:val="es-CO"/>
        </w:rPr>
        <w:t xml:space="preserve"> o CCDC por sus siglas en ingles. </w:t>
      </w:r>
      <w:r>
        <w:rPr>
          <w:lang w:val="es-CO"/>
        </w:rPr>
        <w:fldChar w:fldCharType="begin" w:fldLock="1"/>
      </w:r>
      <w:ins w:id="1" w:author="Montenegro, Frank David (Alliance Bioversity-CIAT)" w:date="2020-12-10T20:23:00Z">
        <w:r w:rsidR="00450760">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2014)"},"properties":{"noteIndex":0},"schema":"https://github.com/citation-style-language/schema/raw/master/csl-citation.json"}</w:instrText>
        </w:r>
      </w:ins>
      <w:del w:id="2" w:author="Montenegro, Frank David (Alliance Bioversity-CIAT)" w:date="2020-12-10T20:23:00Z">
        <w:r w:rsidDel="00450760">
          <w:rPr>
            <w:lang w:val="es-CO"/>
          </w:rPr>
          <w:del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2014)"},"properties":{"noteIndex":0},"schema":"https://github.com/citation-style-language/schema/raw/master/csl-citation.json"}</w:delInstrText>
        </w:r>
      </w:del>
      <w:r>
        <w:rPr>
          <w:lang w:val="es-CO"/>
        </w:rPr>
        <w:fldChar w:fldCharType="separate"/>
      </w:r>
      <w:r w:rsidRPr="009A1925">
        <w:rPr>
          <w:noProof/>
          <w:lang w:val="es-CO"/>
        </w:rPr>
        <w:t xml:space="preserve">Zhu and Woodcock, </w:t>
      </w:r>
      <w:r>
        <w:rPr>
          <w:noProof/>
          <w:lang w:val="es-CO"/>
        </w:rPr>
        <w:t>(</w:t>
      </w:r>
      <w:r w:rsidRPr="009A1925">
        <w:rPr>
          <w:noProof/>
          <w:lang w:val="es-CO"/>
        </w:rPr>
        <w:t>2014)</w:t>
      </w:r>
      <w:r>
        <w:rPr>
          <w:lang w:val="es-CO"/>
        </w:rPr>
        <w:fldChar w:fldCharType="end"/>
      </w:r>
      <w:r>
        <w:rPr>
          <w:lang w:val="es-CO"/>
        </w:rPr>
        <w:t xml:space="preserve"> </w:t>
      </w:r>
      <w:proofErr w:type="spellStart"/>
      <w:r>
        <w:rPr>
          <w:lang w:val="es-CO"/>
        </w:rPr>
        <w:t>utlizaron</w:t>
      </w:r>
      <w:proofErr w:type="spellEnd"/>
      <w:r>
        <w:rPr>
          <w:lang w:val="es-CO"/>
        </w:rPr>
        <w:t xml:space="preserve"> este método en la costa de new </w:t>
      </w:r>
      <w:proofErr w:type="spellStart"/>
      <w:r>
        <w:rPr>
          <w:lang w:val="es-CO"/>
        </w:rPr>
        <w:t>england</w:t>
      </w:r>
      <w:proofErr w:type="spellEnd"/>
      <w:r>
        <w:rPr>
          <w:lang w:val="es-CO"/>
        </w:rPr>
        <w:t>, estados unidos</w:t>
      </w:r>
      <w:r w:rsidR="00A2783E">
        <w:rPr>
          <w:lang w:val="es-CO"/>
        </w:rPr>
        <w:t xml:space="preserve">. Utilizando todos los datos disponibles y haciendo un enmascaramiento de nube </w:t>
      </w:r>
      <w:r w:rsidR="00A2783E" w:rsidRPr="00450760">
        <w:rPr>
          <w:lang w:val="es-CO"/>
        </w:rPr>
        <w:t>(</w:t>
      </w:r>
      <w:proofErr w:type="spellStart"/>
      <w:r w:rsidR="00A2783E">
        <w:rPr>
          <w:lang w:val="es-CO"/>
        </w:rPr>
        <w:t>Fmask</w:t>
      </w:r>
      <w:proofErr w:type="spellEnd"/>
      <w:r w:rsidR="00A2783E">
        <w:rPr>
          <w:lang w:val="es-CO"/>
        </w:rPr>
        <w:t>) en total se usaron 519 imágenes desde 1982 a 2011</w:t>
      </w:r>
      <w:r w:rsidR="00C24B4F">
        <w:rPr>
          <w:lang w:val="es-CO"/>
        </w:rPr>
        <w:t xml:space="preserve">. </w:t>
      </w:r>
      <w:proofErr w:type="spellStart"/>
      <w:r w:rsidR="00C24B4F">
        <w:rPr>
          <w:lang w:val="es-CO"/>
        </w:rPr>
        <w:t>Zhu</w:t>
      </w:r>
      <w:proofErr w:type="spellEnd"/>
      <w:r w:rsidR="00C24B4F">
        <w:rPr>
          <w:lang w:val="es-CO"/>
        </w:rPr>
        <w:t xml:space="preserve"> and </w:t>
      </w:r>
      <w:proofErr w:type="spellStart"/>
      <w:r w:rsidR="00C24B4F">
        <w:rPr>
          <w:lang w:val="es-CO"/>
        </w:rPr>
        <w:t>Woodcock</w:t>
      </w:r>
      <w:proofErr w:type="spellEnd"/>
      <w:r w:rsidR="00C24B4F">
        <w:rPr>
          <w:lang w:val="es-CO"/>
        </w:rPr>
        <w:t xml:space="preserve"> (2014) explican que el método tiene varios componentes como </w:t>
      </w:r>
      <w:r w:rsidR="00026275">
        <w:rPr>
          <w:lang w:val="es-CO"/>
        </w:rPr>
        <w:t>pre procesamiento</w:t>
      </w:r>
      <w:r w:rsidR="00C24B4F">
        <w:rPr>
          <w:lang w:val="es-CO"/>
        </w:rPr>
        <w:t xml:space="preserve"> de la imagen, detección de cambio continuo y una clasificación de cobertura de tierra continua. Como resultado encontró los a</w:t>
      </w:r>
      <w:r w:rsidR="00026275">
        <w:rPr>
          <w:lang w:val="es-CO"/>
        </w:rPr>
        <w:t>ñ</w:t>
      </w:r>
      <w:r w:rsidR="00C24B4F">
        <w:rPr>
          <w:lang w:val="es-CO"/>
        </w:rPr>
        <w:t xml:space="preserve">os donde se presentaron </w:t>
      </w:r>
      <w:r w:rsidR="00026275">
        <w:rPr>
          <w:lang w:val="es-CO"/>
        </w:rPr>
        <w:t>estos cambios y su clasificación.</w:t>
      </w:r>
    </w:p>
    <w:p w14:paraId="7C480C93" w14:textId="77777777" w:rsidR="00450760" w:rsidRDefault="00026275" w:rsidP="00450760">
      <w:pPr>
        <w:keepNext/>
        <w:jc w:val="center"/>
      </w:pPr>
      <w:r>
        <w:rPr>
          <w:noProof/>
        </w:rPr>
        <w:drawing>
          <wp:inline distT="0" distB="0" distL="0" distR="0" wp14:anchorId="35E6BFE8" wp14:editId="7F446134">
            <wp:extent cx="5143500" cy="233545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2335458"/>
                    </a:xfrm>
                    <a:prstGeom prst="rect">
                      <a:avLst/>
                    </a:prstGeom>
                  </pic:spPr>
                </pic:pic>
              </a:graphicData>
            </a:graphic>
          </wp:inline>
        </w:drawing>
      </w:r>
    </w:p>
    <w:p w14:paraId="1F624604" w14:textId="6B5715EF" w:rsidR="000843EF" w:rsidRPr="00450760" w:rsidRDefault="00450760" w:rsidP="00450760">
      <w:pPr>
        <w:pStyle w:val="Caption"/>
        <w:jc w:val="center"/>
        <w:rPr>
          <w:lang w:val="es-CO"/>
        </w:rPr>
      </w:pPr>
      <w:proofErr w:type="spellStart"/>
      <w:r w:rsidRPr="00450760">
        <w:rPr>
          <w:lang w:val="es-CO"/>
        </w:rPr>
        <w:t>Fig</w:t>
      </w:r>
      <w:proofErr w:type="spellEnd"/>
      <w:r w:rsidRPr="00450760">
        <w:rPr>
          <w:lang w:val="es-CO"/>
        </w:rPr>
        <w:t xml:space="preserve"> </w:t>
      </w:r>
      <w:r>
        <w:fldChar w:fldCharType="begin"/>
      </w:r>
      <w:r w:rsidRPr="00450760">
        <w:rPr>
          <w:lang w:val="es-CO"/>
        </w:rPr>
        <w:instrText xml:space="preserve"> SEQ Fig \* ARABIC </w:instrText>
      </w:r>
      <w:r>
        <w:fldChar w:fldCharType="separate"/>
      </w:r>
      <w:r w:rsidRPr="00450760">
        <w:rPr>
          <w:noProof/>
          <w:lang w:val="es-CO"/>
        </w:rPr>
        <w:t>2</w:t>
      </w:r>
      <w:r>
        <w:fldChar w:fldCharType="end"/>
      </w:r>
      <w:r w:rsidRPr="00450760">
        <w:rPr>
          <w:lang w:val="es-CO"/>
        </w:rPr>
        <w:t xml:space="preserve"> </w:t>
      </w:r>
      <w:r w:rsidRPr="00450760">
        <w:rPr>
          <w:lang w:val="es-CO"/>
        </w:rPr>
        <w:t>detección</w:t>
      </w:r>
      <w:r w:rsidRPr="00450760">
        <w:rPr>
          <w:lang w:val="es-CO"/>
        </w:rPr>
        <w:t xml:space="preserve"> de la </w:t>
      </w:r>
      <w:r w:rsidRPr="00450760">
        <w:rPr>
          <w:lang w:val="es-CO"/>
        </w:rPr>
        <w:t>cobertura</w:t>
      </w:r>
      <w:r w:rsidRPr="00450760">
        <w:rPr>
          <w:lang w:val="es-CO"/>
        </w:rPr>
        <w:t xml:space="preserve"> de tierra y </w:t>
      </w:r>
      <w:r w:rsidRPr="00450760">
        <w:rPr>
          <w:lang w:val="es-CO"/>
        </w:rPr>
        <w:t>clasificación</w:t>
      </w:r>
    </w:p>
    <w:p w14:paraId="47AEC3C3" w14:textId="1718293D" w:rsidR="004B1C8C" w:rsidRPr="004A3E87" w:rsidRDefault="00A85850" w:rsidP="00E36D84">
      <w:pPr>
        <w:pStyle w:val="Heading1"/>
        <w:numPr>
          <w:ilvl w:val="0"/>
          <w:numId w:val="6"/>
        </w:numPr>
        <w:rPr>
          <w:rFonts w:cs="Times New Roman"/>
          <w:b/>
          <w:lang w:val="es-CO"/>
        </w:rPr>
      </w:pPr>
      <w:r w:rsidRPr="004A3E87">
        <w:rPr>
          <w:rFonts w:cs="Times New Roman"/>
          <w:b/>
          <w:lang w:val="es-CO"/>
        </w:rPr>
        <w:t>INTRODUCCIÓN</w:t>
      </w:r>
      <w:bookmarkEnd w:id="0"/>
    </w:p>
    <w:p w14:paraId="1698F7D8" w14:textId="618938E7" w:rsidR="005C28B9" w:rsidRPr="00624617" w:rsidRDefault="00B712F8" w:rsidP="008448AE">
      <w:pPr>
        <w:jc w:val="both"/>
        <w:rPr>
          <w:rFonts w:cs="Times New Roman"/>
          <w:lang w:val="es-CO"/>
        </w:rPr>
      </w:pPr>
      <w:r w:rsidRPr="007D60F7">
        <w:rPr>
          <w:rFonts w:cs="Times New Roman"/>
          <w:lang w:val="es-CO"/>
        </w:rPr>
        <w:t xml:space="preserve">Este </w:t>
      </w:r>
      <w:r w:rsidR="002F13CB" w:rsidRPr="007D60F7">
        <w:rPr>
          <w:rFonts w:cs="Times New Roman"/>
          <w:lang w:val="es-CO"/>
        </w:rPr>
        <w:t>trab</w:t>
      </w:r>
      <w:r w:rsidR="002F13CB" w:rsidRPr="00624617">
        <w:rPr>
          <w:rFonts w:cs="Times New Roman"/>
          <w:lang w:val="es-CO"/>
        </w:rPr>
        <w:t>ajo detectar</w:t>
      </w:r>
      <w:r w:rsidR="005C1D4E" w:rsidRPr="00624617">
        <w:rPr>
          <w:rFonts w:cs="Times New Roman"/>
          <w:lang w:val="es-CO"/>
        </w:rPr>
        <w:t>á</w:t>
      </w:r>
      <w:r w:rsidR="002F13CB" w:rsidRPr="00624617">
        <w:rPr>
          <w:rFonts w:cs="Times New Roman"/>
          <w:lang w:val="es-CO"/>
        </w:rPr>
        <w:t xml:space="preserve"> los cambios a través del tiempo en los registros </w:t>
      </w:r>
      <w:r w:rsidR="00402653" w:rsidRPr="00624617">
        <w:rPr>
          <w:rFonts w:cs="Times New Roman"/>
          <w:lang w:val="es-CO"/>
        </w:rPr>
        <w:t>georreferenciados</w:t>
      </w:r>
      <w:r w:rsidR="00E50ABC" w:rsidRPr="00624617">
        <w:rPr>
          <w:rFonts w:cs="Times New Roman"/>
          <w:lang w:val="es-CO"/>
        </w:rPr>
        <w:t xml:space="preserve"> </w:t>
      </w:r>
      <w:r w:rsidR="002F13CB" w:rsidRPr="00624617">
        <w:rPr>
          <w:rFonts w:cs="Times New Roman"/>
          <w:lang w:val="es-CO"/>
        </w:rPr>
        <w:t>de las encuestas</w:t>
      </w:r>
      <w:r w:rsidR="00EA7DDD" w:rsidRPr="00624617">
        <w:rPr>
          <w:rFonts w:cs="Times New Roman"/>
          <w:lang w:val="es-CO"/>
        </w:rPr>
        <w:t xml:space="preserve"> </w:t>
      </w:r>
      <w:r w:rsidR="00A33D3B" w:rsidRPr="00624617">
        <w:rPr>
          <w:rFonts w:cs="Times New Roman"/>
          <w:lang w:val="es-CO"/>
        </w:rPr>
        <w:t>de</w:t>
      </w:r>
      <w:r w:rsidR="002F13CB" w:rsidRPr="00624617">
        <w:rPr>
          <w:rFonts w:cs="Times New Roman"/>
          <w:lang w:val="es-CO"/>
        </w:rPr>
        <w:t>l programa</w:t>
      </w:r>
      <w:r w:rsidR="00A33D3B" w:rsidRPr="00624617">
        <w:rPr>
          <w:rFonts w:cs="Times New Roman"/>
          <w:lang w:val="es-CO"/>
        </w:rPr>
        <w:t xml:space="preserve"> </w:t>
      </w:r>
      <w:r w:rsidR="002F13CB" w:rsidRPr="00624617">
        <w:rPr>
          <w:rFonts w:cs="Times New Roman"/>
          <w:lang w:val="es-CO"/>
        </w:rPr>
        <w:t xml:space="preserve">para el soporte de la </w:t>
      </w:r>
      <w:r w:rsidR="00A33D3B" w:rsidRPr="00624617">
        <w:rPr>
          <w:rFonts w:cs="Times New Roman"/>
          <w:lang w:val="es-CO"/>
        </w:rPr>
        <w:t>innovación</w:t>
      </w:r>
      <w:r w:rsidR="008448AE" w:rsidRPr="00624617">
        <w:rPr>
          <w:rFonts w:cs="Times New Roman"/>
          <w:lang w:val="es-CO"/>
        </w:rPr>
        <w:t xml:space="preserve"> e</w:t>
      </w:r>
      <w:r w:rsidR="00A33D3B" w:rsidRPr="00624617">
        <w:rPr>
          <w:rFonts w:cs="Times New Roman"/>
          <w:lang w:val="es-CO"/>
        </w:rPr>
        <w:t>n tecnología agrícola (PATCA II)</w:t>
      </w:r>
      <w:r w:rsidR="00EA7DDD" w:rsidRPr="00624617">
        <w:rPr>
          <w:rFonts w:cs="Times New Roman"/>
          <w:lang w:val="es-CO"/>
        </w:rPr>
        <w:t>. Este programa</w:t>
      </w:r>
      <w:r w:rsidR="00E50ABC" w:rsidRPr="00624617">
        <w:rPr>
          <w:rFonts w:cs="Times New Roman"/>
          <w:lang w:val="es-CO"/>
        </w:rPr>
        <w:t xml:space="preserve"> fue </w:t>
      </w:r>
      <w:r w:rsidR="00EA7DDD" w:rsidRPr="00624617">
        <w:rPr>
          <w:rFonts w:cs="Times New Roman"/>
          <w:lang w:val="es-CO"/>
        </w:rPr>
        <w:t>implementado por el Ministerio de Agricultura de la República Dominicana de 2012 a</w:t>
      </w:r>
      <w:r w:rsidR="00E50ABC" w:rsidRPr="00624617">
        <w:rPr>
          <w:rFonts w:cs="Times New Roman"/>
          <w:lang w:val="es-CO"/>
        </w:rPr>
        <w:t xml:space="preserve"> 2015. El ministerio </w:t>
      </w:r>
      <w:r w:rsidR="00EA7DDD" w:rsidRPr="00624617">
        <w:rPr>
          <w:rFonts w:cs="Times New Roman"/>
          <w:lang w:val="es-CO"/>
        </w:rPr>
        <w:t>ofreció bonos no reembolsables para la adquisición de tecnologías agropecuarias po</w:t>
      </w:r>
      <w:r w:rsidR="00E50ABC" w:rsidRPr="00624617">
        <w:rPr>
          <w:rFonts w:cs="Times New Roman"/>
          <w:lang w:val="es-CO"/>
        </w:rPr>
        <w:t>r parte de pequeños productores</w:t>
      </w:r>
      <w:r w:rsidR="00EA7DDD" w:rsidRPr="00624617">
        <w:rPr>
          <w:rFonts w:cs="Times New Roman"/>
          <w:lang w:val="es-CO"/>
        </w:rPr>
        <w:t>.</w:t>
      </w:r>
      <w:r w:rsidR="00E50ABC" w:rsidRPr="00624617">
        <w:rPr>
          <w:rFonts w:cs="Times New Roman"/>
          <w:lang w:val="es-CO"/>
        </w:rPr>
        <w:t xml:space="preserve"> Para evaluar el efecto causal del programa, los beneficiarios fueron elegidos aleatoriamente de un grupo de productores registrados. Esto permite tener un grupo de beneficiari</w:t>
      </w:r>
      <w:r w:rsidR="00587CEA" w:rsidRPr="00624617">
        <w:rPr>
          <w:rFonts w:cs="Times New Roman"/>
          <w:lang w:val="es-CO"/>
        </w:rPr>
        <w:t>os del PATCA comparable</w:t>
      </w:r>
      <w:r w:rsidR="00E50ABC" w:rsidRPr="00624617">
        <w:rPr>
          <w:rFonts w:cs="Times New Roman"/>
          <w:lang w:val="es-CO"/>
        </w:rPr>
        <w:t>.</w:t>
      </w:r>
      <w:r w:rsidR="00EA7DDD" w:rsidRPr="00624617">
        <w:rPr>
          <w:rFonts w:cs="Times New Roman"/>
          <w:lang w:val="es-CO"/>
        </w:rPr>
        <w:t xml:space="preserve"> </w:t>
      </w:r>
      <w:commentRangeStart w:id="3"/>
      <w:commentRangeStart w:id="4"/>
      <w:commentRangeStart w:id="5"/>
      <w:r w:rsidR="00EA7DDD" w:rsidRPr="00624617">
        <w:rPr>
          <w:rFonts w:cs="Times New Roman"/>
          <w:lang w:val="es-CO"/>
        </w:rPr>
        <w:t>Como parte de la estrategia se han realizado tres rondas de encuestas agrícolas: una de línea de base (2011), una primera encuesta de seguimiento (2014) y una encuesta final (2019).</w:t>
      </w:r>
      <w:commentRangeEnd w:id="3"/>
      <w:r w:rsidR="005C1D4E" w:rsidRPr="00624617">
        <w:rPr>
          <w:rStyle w:val="CommentReference"/>
          <w:lang w:val="es-CO"/>
        </w:rPr>
        <w:commentReference w:id="3"/>
      </w:r>
      <w:commentRangeEnd w:id="4"/>
      <w:r w:rsidR="005C1D4E" w:rsidRPr="00624617">
        <w:rPr>
          <w:rStyle w:val="CommentReference"/>
          <w:lang w:val="es-CO"/>
        </w:rPr>
        <w:commentReference w:id="4"/>
      </w:r>
      <w:commentRangeEnd w:id="5"/>
      <w:r w:rsidR="00FA02C8" w:rsidRPr="00624617">
        <w:rPr>
          <w:rStyle w:val="CommentReference"/>
          <w:lang w:val="es-CO"/>
        </w:rPr>
        <w:commentReference w:id="5"/>
      </w:r>
    </w:p>
    <w:p w14:paraId="0568D172" w14:textId="12EBE374" w:rsidR="005C28B9" w:rsidRPr="00624617" w:rsidRDefault="005C28B9" w:rsidP="008448AE">
      <w:pPr>
        <w:jc w:val="both"/>
        <w:rPr>
          <w:rFonts w:cs="Times New Roman"/>
          <w:lang w:val="es-CO"/>
        </w:rPr>
      </w:pPr>
      <w:commentRangeStart w:id="6"/>
      <w:commentRangeStart w:id="7"/>
      <w:r w:rsidRPr="00624617">
        <w:rPr>
          <w:rFonts w:cs="Times New Roman"/>
          <w:lang w:val="es-CO"/>
        </w:rPr>
        <w:t xml:space="preserve">Los </w:t>
      </w:r>
      <w:r w:rsidR="00DF208C" w:rsidRPr="00624617">
        <w:rPr>
          <w:rFonts w:cs="Times New Roman"/>
          <w:lang w:val="es-CO"/>
        </w:rPr>
        <w:t xml:space="preserve">633 </w:t>
      </w:r>
      <w:r w:rsidRPr="00624617">
        <w:rPr>
          <w:rFonts w:cs="Times New Roman"/>
          <w:lang w:val="es-CO"/>
        </w:rPr>
        <w:t xml:space="preserve">registros </w:t>
      </w:r>
      <w:r w:rsidR="00900E57" w:rsidRPr="00624617">
        <w:rPr>
          <w:rFonts w:cs="Times New Roman"/>
          <w:lang w:val="es-CO"/>
        </w:rPr>
        <w:t>georreferenciados</w:t>
      </w:r>
      <w:r w:rsidRPr="00624617">
        <w:rPr>
          <w:rFonts w:cs="Times New Roman"/>
          <w:lang w:val="es-CO"/>
        </w:rPr>
        <w:t xml:space="preserve"> de la encuesta agrícola de línea base</w:t>
      </w:r>
      <w:r w:rsidR="00AF440B" w:rsidRPr="00624617">
        <w:rPr>
          <w:rFonts w:cs="Times New Roman"/>
          <w:lang w:val="es-CO"/>
        </w:rPr>
        <w:t xml:space="preserve"> entregadas por el banco interamericano de desarrollo</w:t>
      </w:r>
      <w:r w:rsidRPr="00624617">
        <w:rPr>
          <w:rFonts w:cs="Times New Roman"/>
          <w:lang w:val="es-CO"/>
        </w:rPr>
        <w:t xml:space="preserve"> fueron examinados para </w:t>
      </w:r>
      <w:r w:rsidR="00DF208C" w:rsidRPr="00624617">
        <w:rPr>
          <w:rFonts w:cs="Times New Roman"/>
          <w:lang w:val="es-CO"/>
        </w:rPr>
        <w:t>co</w:t>
      </w:r>
      <w:r w:rsidR="005A2832" w:rsidRPr="00624617">
        <w:rPr>
          <w:rFonts w:cs="Times New Roman"/>
          <w:lang w:val="es-CO"/>
        </w:rPr>
        <w:t>rregir</w:t>
      </w:r>
      <w:r w:rsidR="00DF208C" w:rsidRPr="00624617">
        <w:rPr>
          <w:rFonts w:cs="Times New Roman"/>
          <w:lang w:val="es-CO"/>
        </w:rPr>
        <w:t xml:space="preserve"> </w:t>
      </w:r>
      <w:r w:rsidRPr="00624617">
        <w:rPr>
          <w:rFonts w:cs="Times New Roman"/>
          <w:lang w:val="es-CO"/>
        </w:rPr>
        <w:t>puntos</w:t>
      </w:r>
      <w:r w:rsidR="00DF208C" w:rsidRPr="00624617">
        <w:rPr>
          <w:rFonts w:cs="Times New Roman"/>
          <w:lang w:val="es-CO"/>
        </w:rPr>
        <w:t xml:space="preserve"> repetidos</w:t>
      </w:r>
      <w:r w:rsidR="005A2832" w:rsidRPr="00624617">
        <w:rPr>
          <w:rFonts w:cs="Times New Roman"/>
          <w:lang w:val="es-CO"/>
        </w:rPr>
        <w:t>,</w:t>
      </w:r>
      <w:r w:rsidR="00DF208C" w:rsidRPr="00624617">
        <w:rPr>
          <w:rFonts w:cs="Times New Roman"/>
          <w:lang w:val="es-CO"/>
        </w:rPr>
        <w:t xml:space="preserve"> </w:t>
      </w:r>
      <w:r w:rsidR="00961396" w:rsidRPr="00624617">
        <w:rPr>
          <w:rFonts w:cs="Times New Roman"/>
          <w:lang w:val="es-CO"/>
        </w:rPr>
        <w:t>puntos</w:t>
      </w:r>
      <w:r w:rsidRPr="00624617">
        <w:rPr>
          <w:rFonts w:cs="Times New Roman"/>
          <w:lang w:val="es-CO"/>
        </w:rPr>
        <w:t xml:space="preserve"> sobre árboles, vías y esquinas del cultivo</w:t>
      </w:r>
      <w:r w:rsidR="005A2832" w:rsidRPr="00624617">
        <w:rPr>
          <w:rFonts w:cs="Times New Roman"/>
          <w:lang w:val="es-CO"/>
        </w:rPr>
        <w:t>, estos puntos</w:t>
      </w:r>
      <w:r w:rsidRPr="00624617">
        <w:rPr>
          <w:rFonts w:cs="Times New Roman"/>
          <w:lang w:val="es-CO"/>
        </w:rPr>
        <w:t xml:space="preserve"> se </w:t>
      </w:r>
      <w:r w:rsidR="00314A6F" w:rsidRPr="00624617">
        <w:rPr>
          <w:rFonts w:cs="Times New Roman"/>
          <w:lang w:val="es-CO"/>
        </w:rPr>
        <w:t>desplazaron hacia</w:t>
      </w:r>
      <w:r w:rsidRPr="00624617">
        <w:rPr>
          <w:rFonts w:cs="Times New Roman"/>
          <w:lang w:val="es-CO"/>
        </w:rPr>
        <w:t xml:space="preserve"> el centro del cultivo, además</w:t>
      </w:r>
      <w:r w:rsidR="00C453EE" w:rsidRPr="00624617">
        <w:rPr>
          <w:rFonts w:cs="Times New Roman"/>
          <w:lang w:val="es-CO"/>
        </w:rPr>
        <w:t>,</w:t>
      </w:r>
      <w:r w:rsidRPr="00624617">
        <w:rPr>
          <w:rFonts w:cs="Times New Roman"/>
          <w:lang w:val="es-CO"/>
        </w:rPr>
        <w:t xml:space="preserve"> </w:t>
      </w:r>
      <w:r w:rsidR="007C3EE7" w:rsidRPr="00624617">
        <w:rPr>
          <w:rFonts w:cs="Times New Roman"/>
          <w:highlight w:val="yellow"/>
          <w:lang w:val="es-CO"/>
        </w:rPr>
        <w:t>5</w:t>
      </w:r>
      <w:r w:rsidR="00B5222B" w:rsidRPr="00624617">
        <w:rPr>
          <w:rFonts w:cs="Times New Roman"/>
          <w:highlight w:val="yellow"/>
          <w:lang w:val="es-CO"/>
        </w:rPr>
        <w:t>8</w:t>
      </w:r>
      <w:r w:rsidR="007C3EE7" w:rsidRPr="00624617">
        <w:rPr>
          <w:rFonts w:cs="Times New Roman"/>
          <w:highlight w:val="yellow"/>
          <w:lang w:val="es-CO"/>
        </w:rPr>
        <w:t xml:space="preserve"> </w:t>
      </w:r>
      <w:commentRangeStart w:id="8"/>
      <w:commentRangeStart w:id="9"/>
      <w:r w:rsidRPr="00624617">
        <w:rPr>
          <w:rFonts w:cs="Times New Roman"/>
          <w:highlight w:val="yellow"/>
          <w:lang w:val="es-CO"/>
        </w:rPr>
        <w:t xml:space="preserve">puntos que presentaban áreas inferiores a una hectárea </w:t>
      </w:r>
      <w:r w:rsidR="00900E57" w:rsidRPr="00624617">
        <w:rPr>
          <w:rFonts w:cs="Times New Roman"/>
          <w:highlight w:val="yellow"/>
          <w:lang w:val="es-CO"/>
        </w:rPr>
        <w:t>fueron</w:t>
      </w:r>
      <w:r w:rsidRPr="00624617">
        <w:rPr>
          <w:rFonts w:cs="Times New Roman"/>
          <w:highlight w:val="yellow"/>
          <w:lang w:val="es-CO"/>
        </w:rPr>
        <w:t xml:space="preserve"> excluidos para evitar detecciones erróneas o falsos positivos</w:t>
      </w:r>
      <w:r w:rsidR="00961396" w:rsidRPr="00624617">
        <w:rPr>
          <w:rFonts w:cs="Times New Roman"/>
          <w:highlight w:val="yellow"/>
          <w:lang w:val="es-CO"/>
        </w:rPr>
        <w:t>. En</w:t>
      </w:r>
      <w:r w:rsidR="00095617" w:rsidRPr="00624617">
        <w:rPr>
          <w:rFonts w:cs="Times New Roman"/>
          <w:highlight w:val="yellow"/>
          <w:lang w:val="es-CO"/>
        </w:rPr>
        <w:t xml:space="preserve"> total </w:t>
      </w:r>
      <w:r w:rsidR="00961396" w:rsidRPr="00624617">
        <w:rPr>
          <w:rFonts w:cs="Times New Roman"/>
          <w:highlight w:val="yellow"/>
          <w:lang w:val="es-CO"/>
        </w:rPr>
        <w:t xml:space="preserve">se utilizaran </w:t>
      </w:r>
      <w:r w:rsidR="00095617" w:rsidRPr="00624617">
        <w:rPr>
          <w:rFonts w:cs="Times New Roman"/>
          <w:highlight w:val="yellow"/>
          <w:lang w:val="es-CO"/>
        </w:rPr>
        <w:t>3</w:t>
      </w:r>
      <w:r w:rsidR="005B3158" w:rsidRPr="00624617">
        <w:rPr>
          <w:rFonts w:cs="Times New Roman"/>
          <w:highlight w:val="yellow"/>
          <w:lang w:val="es-CO"/>
        </w:rPr>
        <w:t>77</w:t>
      </w:r>
      <w:r w:rsidR="00961396" w:rsidRPr="00624617">
        <w:rPr>
          <w:rFonts w:cs="Times New Roman"/>
          <w:highlight w:val="yellow"/>
          <w:lang w:val="es-CO"/>
        </w:rPr>
        <w:t xml:space="preserve"> puntos para todo el estudio</w:t>
      </w:r>
      <w:r w:rsidRPr="00624617">
        <w:rPr>
          <w:rFonts w:cs="Times New Roman"/>
          <w:highlight w:val="yellow"/>
          <w:lang w:val="es-CO"/>
        </w:rPr>
        <w:t>.</w:t>
      </w:r>
      <w:commentRangeEnd w:id="8"/>
      <w:r w:rsidR="00DF721D" w:rsidRPr="00624617">
        <w:rPr>
          <w:rStyle w:val="CommentReference"/>
          <w:highlight w:val="yellow"/>
          <w:lang w:val="es-CO"/>
        </w:rPr>
        <w:commentReference w:id="8"/>
      </w:r>
      <w:commentRangeEnd w:id="6"/>
      <w:commentRangeEnd w:id="9"/>
      <w:r w:rsidR="002C6136" w:rsidRPr="00624617">
        <w:rPr>
          <w:rStyle w:val="CommentReference"/>
          <w:lang w:val="es-CO"/>
        </w:rPr>
        <w:commentReference w:id="9"/>
      </w:r>
      <w:r w:rsidR="005C1D4E" w:rsidRPr="00624617">
        <w:rPr>
          <w:rStyle w:val="CommentReference"/>
          <w:lang w:val="es-CO"/>
        </w:rPr>
        <w:commentReference w:id="6"/>
      </w:r>
      <w:commentRangeEnd w:id="7"/>
      <w:r w:rsidR="002C6136" w:rsidRPr="00624617">
        <w:rPr>
          <w:rStyle w:val="CommentReference"/>
          <w:lang w:val="es-CO"/>
        </w:rPr>
        <w:commentReference w:id="7"/>
      </w:r>
    </w:p>
    <w:p w14:paraId="588809B0" w14:textId="1D92B8C4" w:rsidR="00426893" w:rsidRPr="00624617" w:rsidRDefault="00B0234C" w:rsidP="008448AE">
      <w:pPr>
        <w:jc w:val="both"/>
        <w:rPr>
          <w:rFonts w:cs="Times New Roman"/>
          <w:lang w:val="es-CO"/>
        </w:rPr>
      </w:pPr>
      <w:r w:rsidRPr="00624617">
        <w:rPr>
          <w:rFonts w:cs="Times New Roman"/>
          <w:lang w:val="es-CO"/>
        </w:rPr>
        <w:t xml:space="preserve">En el </w:t>
      </w:r>
      <w:r w:rsidR="001755B4" w:rsidRPr="00624617">
        <w:rPr>
          <w:rFonts w:cs="Times New Roman"/>
          <w:lang w:val="es-CO"/>
        </w:rPr>
        <w:t>mundo existe diversas metodologías e instrumentos para el monitoreo de cultivos a lo largo del tiempo, una es la percepción remota que utiliza sensores externos para observar de la tierra, este tipo de aplicaciones utiliza drones o imágenes de satélite para hacer un escaneo de los cultivo</w:t>
      </w:r>
      <w:r w:rsidR="003A1EEA" w:rsidRPr="00624617">
        <w:rPr>
          <w:rFonts w:cs="Times New Roman"/>
          <w:lang w:val="es-CO"/>
        </w:rPr>
        <w:fldChar w:fldCharType="begin" w:fldLock="1"/>
      </w:r>
      <w:r w:rsidR="003A1EEA" w:rsidRPr="00624617">
        <w:rPr>
          <w:rFonts w:cs="Times New Roman"/>
          <w:lang w:val="es-CO"/>
        </w:rPr>
        <w:instrText>ADDIN CSL_CITATION {"citationItems":[{"id":"ITEM-1","itemData":{"ISSN":"14053195","abstract":"El conocimiento de las firmas espectrales en la valoración de variables fisiológicas y nutrimentales, en tiempo real, es de gran utilidad en una agricultura competitiva y de mayor precisión. El objetivo de esta investigación fue determinar la viabilidad de usar un espectrómetro de reflectancia activa e imágenes digita- les, para recolectar información en tiempo real durante la fase exponencial de desarrollo del cultivo, para el diagnóstico nu- trimental de nitrógeno. Durante las etapas fenológicas del maíz V1, V2, V3 y V4, se monitoreó la reflectancia de la planta en siete bandas del espectro visible y cuatro del infrarrojo cercano, se tomaron imágenes para la determinación del índice de área foliar (IAF) y se recolectaron muestras para el análisis de cloro- fila y nitrógeno. La aplicación de los índices de vegetación, como el modelo verde 810 () −585 / 560 nm nm nm nm 1 y tasa normalizada (NDVI 560)/(NDVI 645), en la interpreta- ción de las firmas espectrales obtenidas mediante el espectró- metro de reflectancia activa, es una herramienta que permite diagnosticar el estado de estrés nutrimental para nitrógeno del cultivo en tiempo real, de manera sencilla, rápida, económica y antes de la percepción visual.","author":[{"dropping-particle":"","family":"Brizuela","given":"Basilio","non-dropping-particle":"","parse-names":false,"suffix":""},{"dropping-particle":"","family":"Alcántar González","given":"Gabriel","non-dropping-particle":"","parse-names":false,"suffix":""},{"dropping-particle":"","family":"Sánchez García","given":"Prometeo","non-dropping-particle":"","parse-names":false,"suffix":""},{"dropping-particle":"","family":"Pea Kalra","given":"Yash","non-dropping-particle":"","parse-names":false,"suffix":""},{"dropping-particle":"","family":"Crumbaugh","given":"Joe","non-dropping-particle":"","parse-names":false,"suffix":""},{"dropping-particle":"","family":"Olive","given":"Curtis","non-dropping-particle":"","parse-names":false,"suffix":""},{"dropping-particle":"","family":"Tijerina Chávez","given":"Leonardo","non-dropping-particle":"","parse-names":false,"suffix":""},{"dropping-particle":"","family":"Maldonado Torres","given":"Ranferi","non-dropping-particle":"","parse-names":false,"suffix":""}],"container-title":"Agrociencia","id":"ITEM-1","issued":{"date-parts":[["2007"]]},"title":"Establecimiento de índices espectrales en el diagnóstico nutrimental de nitrógeno en maíz","type":"article-journal"},"uris":["http://www.mendeley.com/documents/?uuid=6214a27d-9b0a-4554-b916-ed37f915f714"]}],"mendeley":{"formattedCitation":"(Brizuela et al., 2007)","plainTextFormattedCitation":"(Brizuela et al., 2007)","previouslyFormattedCitation":"(Brizuela et al., 2007)"},"properties":{"noteIndex":0},"schema":"https://github.com/citation-style-language/schema/raw/master/csl-citation.json"}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(Brizuela et al., 2007)</w:t>
      </w:r>
      <w:r w:rsidR="003A1EEA" w:rsidRPr="00624617">
        <w:rPr>
          <w:rFonts w:cs="Times New Roman"/>
          <w:lang w:val="es-CO"/>
        </w:rPr>
        <w:fldChar w:fldCharType="end"/>
      </w:r>
      <w:r w:rsidR="001755B4" w:rsidRPr="00624617">
        <w:rPr>
          <w:rFonts w:cs="Times New Roman"/>
          <w:lang w:val="es-CO"/>
        </w:rPr>
        <w:t xml:space="preserve"> y poder determinar diversas variables de la vegetación como salud, </w:t>
      </w:r>
      <w:r w:rsidR="001755B4" w:rsidRPr="00624617">
        <w:rPr>
          <w:rFonts w:cs="Times New Roman"/>
          <w:lang w:val="es-CO"/>
        </w:rPr>
        <w:lastRenderedPageBreak/>
        <w:t xml:space="preserve">producción, etapa fenológica o déficit </w:t>
      </w:r>
      <w:r w:rsidR="003A1EEA" w:rsidRPr="00624617">
        <w:rPr>
          <w:rFonts w:cs="Times New Roman"/>
          <w:lang w:val="es-CO"/>
        </w:rPr>
        <w:t>nutricional.</w:t>
      </w:r>
      <w:r w:rsidR="003A1EEA" w:rsidRPr="00624617">
        <w:rPr>
          <w:rFonts w:cs="Times New Roman"/>
          <w:lang w:val="es-CO"/>
        </w:rPr>
        <w:fldChar w:fldCharType="begin" w:fldLock="1"/>
      </w:r>
      <w:r w:rsidR="003A1EEA" w:rsidRPr="00624617">
        <w:rPr>
          <w:rFonts w:cs="Times New Roman"/>
          <w:lang w:val="es-CO"/>
        </w:rPr>
        <w:instrText>ADDIN CSL_CITATION {"citationItems":[{"id":"ITEM-1","itemData":{"author":[{"dropping-particle":"","family":"Melchiori  O.P.; Albarenque, S.M.; Faccendini, N.; Bianchini, A.","given":"R.J.M.; Caviglia","non-dropping-particle":"","parse-names":false,"suffix":""}],"container-title":"Trigo en Siembra Directa","id":"ITEM-1","issued":{"date-parts":[["2008"]]},"page":"72-77","title":"Utilización de sensores remotos como herramienta para el manejo de la nutrición nitrogenada en trigo","type":"article-journal"},"uris":["http://www.mendeley.com/documents/?uuid=3ff6d2f2-ab38-448e-bf99-62aeae13a023"]}],"mendeley":{"formattedCitation":"(Melchiori  O.P.; Albarenque, S.M.; Faccendini, N.; Bianchini, A., 2008)","manualFormatting":"(Melchiori  O.P.et al., 2008)","plainTextFormattedCitation":"(Melchiori  O.P.; Albarenque, S.M.; Faccendini, N.; Bianchini, A., 2008)","previouslyFormattedCitation":"(Melchiori  O.P.; Albarenque, S.M.; Faccendini, N.; Bianchini, A., 2008)"},"properties":{"noteIndex":0},"schema":"https://github.com/citation-style-language/schema/raw/master/csl-citation.json"}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w:t>
      </w:r>
      <w:proofErr w:type="spellStart"/>
      <w:r w:rsidR="003A1EEA" w:rsidRPr="00624617">
        <w:rPr>
          <w:rFonts w:cs="Times New Roman"/>
          <w:noProof/>
          <w:lang w:val="es-CO"/>
        </w:rPr>
        <w:t>Melchiori</w:t>
      </w:r>
      <w:proofErr w:type="spellEnd"/>
      <w:r w:rsidR="003A1EEA" w:rsidRPr="00624617">
        <w:rPr>
          <w:rFonts w:cs="Times New Roman"/>
          <w:noProof/>
          <w:lang w:val="es-CO"/>
        </w:rPr>
        <w:t>  O.P.et al., 2008)</w:t>
      </w:r>
      <w:r w:rsidR="003A1EEA" w:rsidRPr="00624617">
        <w:rPr>
          <w:rFonts w:cs="Times New Roman"/>
          <w:lang w:val="es-CO"/>
        </w:rPr>
        <w:fldChar w:fldCharType="end"/>
      </w:r>
      <w:r w:rsidR="001755B4" w:rsidRPr="00624617">
        <w:rPr>
          <w:rFonts w:cs="Times New Roman"/>
          <w:lang w:val="es-CO"/>
        </w:rPr>
        <w:t xml:space="preserve"> </w:t>
      </w:r>
      <w:r w:rsidR="003A1EEA" w:rsidRPr="00624617">
        <w:rPr>
          <w:rFonts w:cs="Times New Roman"/>
          <w:lang w:val="es-CO"/>
        </w:rPr>
        <w:t>P</w:t>
      </w:r>
      <w:r w:rsidR="001755B4" w:rsidRPr="00624617">
        <w:rPr>
          <w:rFonts w:cs="Times New Roman"/>
          <w:lang w:val="es-CO"/>
        </w:rPr>
        <w:t>ara este estudio se u</w:t>
      </w:r>
      <w:r w:rsidRPr="00624617">
        <w:rPr>
          <w:rFonts w:cs="Times New Roman"/>
          <w:lang w:val="es-CO"/>
        </w:rPr>
        <w:t>tilizando como insumo principal las imágenes de satélite Landsat 7 y 8</w:t>
      </w:r>
      <w:r w:rsidR="001755B4" w:rsidRPr="00624617">
        <w:rPr>
          <w:rFonts w:cs="Times New Roman"/>
          <w:lang w:val="es-CO"/>
        </w:rPr>
        <w:t>, por ser de acceso gratuito,</w:t>
      </w:r>
      <w:r w:rsidR="00426893" w:rsidRPr="00624617">
        <w:rPr>
          <w:rFonts w:cs="Times New Roman"/>
          <w:lang w:val="es-CO"/>
        </w:rPr>
        <w:t xml:space="preserve"> tener información que solapa con los a</w:t>
      </w:r>
      <w:r w:rsidR="00B93DC3" w:rsidRPr="00624617">
        <w:rPr>
          <w:rFonts w:cs="Times New Roman"/>
          <w:lang w:val="es-CO"/>
        </w:rPr>
        <w:t>ñ</w:t>
      </w:r>
      <w:r w:rsidR="00426893" w:rsidRPr="00624617">
        <w:rPr>
          <w:rFonts w:cs="Times New Roman"/>
          <w:lang w:val="es-CO"/>
        </w:rPr>
        <w:t>os de encuesta, su resolución temporal de 16 días y su resolución espacial de 30 metros nos garantiza una colección de datos suficiente para el monitoreo</w:t>
      </w:r>
      <w:r w:rsidR="003A1EEA" w:rsidRPr="00624617">
        <w:rPr>
          <w:rFonts w:cs="Times New Roman"/>
          <w:lang w:val="es-CO"/>
        </w:rPr>
        <w:fldChar w:fldCharType="begin" w:fldLock="1"/>
      </w:r>
      <w:r w:rsidR="003A66C5"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(USGS, 2011)</w:t>
      </w:r>
      <w:r w:rsidR="003A1EEA" w:rsidRPr="00624617">
        <w:rPr>
          <w:rFonts w:cs="Times New Roman"/>
          <w:lang w:val="es-CO"/>
        </w:rPr>
        <w:fldChar w:fldCharType="end"/>
      </w:r>
      <w:r w:rsidR="00426893" w:rsidRPr="00624617">
        <w:rPr>
          <w:rFonts w:cs="Times New Roman"/>
          <w:lang w:val="es-CO"/>
        </w:rPr>
        <w:t>.</w:t>
      </w:r>
    </w:p>
    <w:p w14:paraId="4C05DD47" w14:textId="09E79875" w:rsidR="007C3EE7" w:rsidRPr="00624617" w:rsidRDefault="003A1EEA" w:rsidP="008448AE">
      <w:pPr>
        <w:jc w:val="both"/>
        <w:rPr>
          <w:rFonts w:cs="Times New Roman"/>
          <w:lang w:val="es-CO"/>
        </w:rPr>
      </w:pPr>
      <w:r w:rsidRPr="00624617">
        <w:rPr>
          <w:rFonts w:cs="Times New Roman"/>
          <w:lang w:val="es-CO"/>
        </w:rPr>
        <w:t>Con las imágenes Landsat creamos</w:t>
      </w:r>
      <w:r w:rsidR="00B0234C" w:rsidRPr="00624617">
        <w:rPr>
          <w:rFonts w:cs="Times New Roman"/>
          <w:lang w:val="es-CO"/>
        </w:rPr>
        <w:t xml:space="preserve"> índices de vegetación que a su vez permitió un monitoreo de cada uno de los 377 puntos de la encuesta</w:t>
      </w:r>
      <w:r w:rsidR="00B93DC3" w:rsidRPr="00624617">
        <w:rPr>
          <w:rFonts w:cs="Times New Roman"/>
          <w:lang w:val="es-CO"/>
        </w:rPr>
        <w:t xml:space="preserve"> base</w:t>
      </w:r>
      <w:r w:rsidR="004B3F72" w:rsidRPr="00624617">
        <w:rPr>
          <w:rFonts w:cs="Times New Roman"/>
          <w:lang w:val="es-CO"/>
        </w:rPr>
        <w:t xml:space="preserve"> medi</w:t>
      </w:r>
      <w:r w:rsidR="008810E9" w:rsidRPr="00624617">
        <w:rPr>
          <w:rFonts w:cs="Times New Roman"/>
          <w:lang w:val="es-CO"/>
        </w:rPr>
        <w:t>a</w:t>
      </w:r>
      <w:r w:rsidR="004B3F72" w:rsidRPr="00624617">
        <w:rPr>
          <w:rFonts w:cs="Times New Roman"/>
          <w:lang w:val="es-CO"/>
        </w:rPr>
        <w:t>n</w:t>
      </w:r>
      <w:r w:rsidR="008810E9" w:rsidRPr="00624617">
        <w:rPr>
          <w:rFonts w:cs="Times New Roman"/>
          <w:lang w:val="es-CO"/>
        </w:rPr>
        <w:t xml:space="preserve">te </w:t>
      </w:r>
      <w:r w:rsidR="00C05726" w:rsidRPr="00624617">
        <w:rPr>
          <w:rFonts w:cs="Times New Roman"/>
          <w:lang w:val="es-CO"/>
        </w:rPr>
        <w:t xml:space="preserve">series </w:t>
      </w:r>
      <w:commentRangeStart w:id="10"/>
      <w:commentRangeStart w:id="11"/>
      <w:r w:rsidR="00EA7DDD" w:rsidRPr="00624617">
        <w:rPr>
          <w:rFonts w:cs="Times New Roman"/>
          <w:lang w:val="es-CO"/>
        </w:rPr>
        <w:t>t</w:t>
      </w:r>
      <w:commentRangeEnd w:id="10"/>
      <w:r w:rsidR="00314A6F" w:rsidRPr="00624617">
        <w:rPr>
          <w:rFonts w:cs="Times New Roman"/>
          <w:lang w:val="es-CO"/>
        </w:rPr>
        <w:t>iempo</w:t>
      </w:r>
      <w:r w:rsidR="005C1D4E" w:rsidRPr="00624617">
        <w:rPr>
          <w:rStyle w:val="CommentReference"/>
          <w:lang w:val="es-CO"/>
        </w:rPr>
        <w:commentReference w:id="10"/>
      </w:r>
      <w:commentRangeEnd w:id="11"/>
      <w:r w:rsidR="002C6136" w:rsidRPr="00624617">
        <w:rPr>
          <w:rStyle w:val="CommentReference"/>
          <w:lang w:val="es-CO"/>
        </w:rPr>
        <w:commentReference w:id="11"/>
      </w:r>
      <w:r w:rsidR="004B3F72" w:rsidRPr="00624617">
        <w:rPr>
          <w:rFonts w:cs="Times New Roman"/>
          <w:lang w:val="es-CO"/>
        </w:rPr>
        <w:t xml:space="preserve">. </w:t>
      </w:r>
      <w:r w:rsidR="00314A6F" w:rsidRPr="00624617">
        <w:rPr>
          <w:rFonts w:cs="Times New Roman"/>
          <w:lang w:val="es-CO"/>
        </w:rPr>
        <w:t xml:space="preserve">Estas series de tiempo entraran como variables en los </w:t>
      </w:r>
      <w:r w:rsidR="00C05726" w:rsidRPr="00624617">
        <w:rPr>
          <w:rFonts w:cs="Times New Roman"/>
          <w:lang w:val="es-CO"/>
        </w:rPr>
        <w:t>modelos de detección de tendencias y detección de cambios de puntos</w:t>
      </w:r>
      <w:r w:rsidR="00587CEA" w:rsidRPr="00624617">
        <w:rPr>
          <w:rFonts w:cs="Times New Roman"/>
          <w:lang w:val="es-CO"/>
        </w:rPr>
        <w:t xml:space="preserve"> </w:t>
      </w:r>
      <w:commentRangeStart w:id="12"/>
      <w:commentRangeStart w:id="13"/>
      <w:r w:rsidR="00587CEA" w:rsidRPr="00624617">
        <w:rPr>
          <w:rFonts w:cs="Times New Roman"/>
          <w:lang w:val="es-CO"/>
        </w:rPr>
        <w:t xml:space="preserve">y </w:t>
      </w:r>
      <w:r w:rsidR="004B3F72" w:rsidRPr="00624617">
        <w:rPr>
          <w:rFonts w:cs="Times New Roman"/>
          <w:lang w:val="es-CO"/>
        </w:rPr>
        <w:t xml:space="preserve">estos </w:t>
      </w:r>
      <w:r w:rsidR="00587CEA" w:rsidRPr="00624617">
        <w:rPr>
          <w:rFonts w:cs="Times New Roman"/>
          <w:lang w:val="es-CO"/>
        </w:rPr>
        <w:t>determinar</w:t>
      </w:r>
      <w:r w:rsidR="004B3F72" w:rsidRPr="00624617">
        <w:rPr>
          <w:rFonts w:cs="Times New Roman"/>
          <w:lang w:val="es-CO"/>
        </w:rPr>
        <w:t>an</w:t>
      </w:r>
      <w:r w:rsidR="00587CEA" w:rsidRPr="00624617">
        <w:rPr>
          <w:rFonts w:cs="Times New Roman"/>
          <w:lang w:val="es-CO"/>
        </w:rPr>
        <w:t xml:space="preserve"> </w:t>
      </w:r>
      <w:r w:rsidR="004B3F72" w:rsidRPr="00624617">
        <w:rPr>
          <w:rFonts w:cs="Times New Roman"/>
          <w:lang w:val="es-CO"/>
        </w:rPr>
        <w:t xml:space="preserve">si existen </w:t>
      </w:r>
      <w:r w:rsidR="00587CEA" w:rsidRPr="00624617">
        <w:rPr>
          <w:rFonts w:cs="Times New Roman"/>
          <w:lang w:val="es-CO"/>
        </w:rPr>
        <w:t xml:space="preserve">cambios en </w:t>
      </w:r>
      <w:r w:rsidR="00961396" w:rsidRPr="00624617">
        <w:rPr>
          <w:rFonts w:cs="Times New Roman"/>
          <w:lang w:val="es-CO"/>
        </w:rPr>
        <w:t>la tendencia</w:t>
      </w:r>
      <w:r w:rsidR="00314A6F" w:rsidRPr="00624617">
        <w:rPr>
          <w:rFonts w:cs="Times New Roman"/>
          <w:lang w:val="es-CO"/>
        </w:rPr>
        <w:t xml:space="preserve"> de los puntos</w:t>
      </w:r>
      <w:r w:rsidR="009000F0" w:rsidRPr="00624617">
        <w:rPr>
          <w:rFonts w:cs="Times New Roman"/>
          <w:lang w:val="es-CO"/>
        </w:rPr>
        <w:t>,</w:t>
      </w:r>
      <w:r w:rsidR="00961396" w:rsidRPr="00624617">
        <w:rPr>
          <w:rFonts w:cs="Times New Roman"/>
          <w:lang w:val="es-CO"/>
        </w:rPr>
        <w:t xml:space="preserve"> </w:t>
      </w:r>
      <w:r w:rsidR="00314A6F" w:rsidRPr="00624617">
        <w:rPr>
          <w:rFonts w:cs="Times New Roman"/>
          <w:lang w:val="es-CO"/>
        </w:rPr>
        <w:t xml:space="preserve">lo que mostrara el cambio en la </w:t>
      </w:r>
      <w:r w:rsidR="00587CEA" w:rsidRPr="00624617">
        <w:rPr>
          <w:rFonts w:cs="Times New Roman"/>
          <w:lang w:val="es-CO"/>
        </w:rPr>
        <w:t xml:space="preserve">temporalidad de los cultivos </w:t>
      </w:r>
      <w:r w:rsidR="004B3F72" w:rsidRPr="00624617">
        <w:rPr>
          <w:rFonts w:cs="Times New Roman"/>
          <w:lang w:val="es-CO"/>
        </w:rPr>
        <w:t xml:space="preserve">para </w:t>
      </w:r>
      <w:r w:rsidR="00587CEA" w:rsidRPr="00624617">
        <w:rPr>
          <w:rFonts w:cs="Times New Roman"/>
          <w:lang w:val="es-CO"/>
        </w:rPr>
        <w:t>buscar migraciones hacia otro tipo de cultivos.</w:t>
      </w:r>
      <w:commentRangeEnd w:id="12"/>
      <w:r w:rsidR="00DF721D" w:rsidRPr="00624617">
        <w:rPr>
          <w:rStyle w:val="CommentReference"/>
          <w:lang w:val="es-CO"/>
        </w:rPr>
        <w:commentReference w:id="12"/>
      </w:r>
      <w:commentRangeEnd w:id="13"/>
      <w:r w:rsidR="00B0234C" w:rsidRPr="00624617">
        <w:rPr>
          <w:rStyle w:val="CommentReference"/>
          <w:lang w:val="es-CO"/>
        </w:rPr>
        <w:commentReference w:id="13"/>
      </w:r>
    </w:p>
    <w:p w14:paraId="2138DD16" w14:textId="77777777" w:rsidR="00451FA4" w:rsidRPr="00624617" w:rsidRDefault="00A85850" w:rsidP="00E36D84">
      <w:pPr>
        <w:pStyle w:val="Heading1"/>
        <w:numPr>
          <w:ilvl w:val="0"/>
          <w:numId w:val="6"/>
        </w:numPr>
        <w:rPr>
          <w:rFonts w:cs="Times New Roman"/>
          <w:b/>
          <w:lang w:val="es-CO"/>
        </w:rPr>
      </w:pPr>
      <w:bookmarkStart w:id="14" w:name="_Toc56185769"/>
      <w:r w:rsidRPr="00624617">
        <w:rPr>
          <w:rFonts w:cs="Times New Roman"/>
          <w:b/>
          <w:lang w:val="es-CO"/>
        </w:rPr>
        <w:t>MATERIALES Y MÉTODOS</w:t>
      </w:r>
      <w:bookmarkEnd w:id="14"/>
    </w:p>
    <w:p w14:paraId="1D8669BD" w14:textId="77777777" w:rsidR="00B455D5" w:rsidRPr="00624617" w:rsidRDefault="00B455D5" w:rsidP="00E36D84">
      <w:pPr>
        <w:pStyle w:val="Heading2"/>
        <w:numPr>
          <w:ilvl w:val="1"/>
          <w:numId w:val="6"/>
        </w:numPr>
        <w:rPr>
          <w:rFonts w:cs="Times New Roman"/>
          <w:lang w:val="es-CO"/>
        </w:rPr>
      </w:pPr>
      <w:bookmarkStart w:id="15" w:name="_Toc56185770"/>
      <w:r w:rsidRPr="00624617">
        <w:rPr>
          <w:rFonts w:cs="Times New Roman"/>
          <w:lang w:val="es-CO"/>
        </w:rPr>
        <w:t>Descripción del área de estudio</w:t>
      </w:r>
      <w:r w:rsidR="00583B4A" w:rsidRPr="00624617">
        <w:rPr>
          <w:rFonts w:cs="Times New Roman"/>
          <w:lang w:val="es-CO"/>
        </w:rPr>
        <w:t xml:space="preserve"> y datos de tierra</w:t>
      </w:r>
      <w:bookmarkEnd w:id="15"/>
    </w:p>
    <w:p w14:paraId="48933BD8" w14:textId="4D22DF72" w:rsidR="00E4322C" w:rsidRPr="00624617" w:rsidRDefault="002B664C" w:rsidP="00B726DD">
      <w:pPr>
        <w:jc w:val="both"/>
        <w:rPr>
          <w:rFonts w:cs="Times New Roman"/>
          <w:lang w:val="es-CO"/>
        </w:rPr>
      </w:pPr>
      <w:r w:rsidRPr="00624617">
        <w:rPr>
          <w:rFonts w:cs="Times New Roman"/>
          <w:lang w:val="es-CO"/>
        </w:rPr>
        <w:t>República</w:t>
      </w:r>
      <w:r w:rsidR="00C453EE" w:rsidRPr="00624617">
        <w:rPr>
          <w:rFonts w:cs="Times New Roman"/>
          <w:lang w:val="es-CO"/>
        </w:rPr>
        <w:t xml:space="preserve"> D</w:t>
      </w:r>
      <w:r w:rsidR="00B35373" w:rsidRPr="00624617">
        <w:rPr>
          <w:rFonts w:cs="Times New Roman"/>
          <w:lang w:val="es-CO"/>
        </w:rPr>
        <w:t xml:space="preserve">ominicana </w:t>
      </w:r>
      <w:r w:rsidR="00534B3E" w:rsidRPr="00624617">
        <w:rPr>
          <w:rFonts w:cs="Times New Roman"/>
          <w:lang w:val="es-CO"/>
        </w:rPr>
        <w:t xml:space="preserve">es un </w:t>
      </w:r>
      <w:r w:rsidR="006A68FE" w:rsidRPr="00624617">
        <w:rPr>
          <w:rFonts w:cs="Times New Roman"/>
          <w:lang w:val="es-CO"/>
        </w:rPr>
        <w:t xml:space="preserve">país </w:t>
      </w:r>
      <w:r w:rsidR="004F61AA" w:rsidRPr="00624617">
        <w:rPr>
          <w:rFonts w:cs="Times New Roman"/>
          <w:lang w:val="es-CO"/>
        </w:rPr>
        <w:t>de C</w:t>
      </w:r>
      <w:r w:rsidR="00E4322C" w:rsidRPr="00624617">
        <w:rPr>
          <w:rFonts w:cs="Times New Roman"/>
          <w:lang w:val="es-CO"/>
        </w:rPr>
        <w:t xml:space="preserve">entro </w:t>
      </w:r>
      <w:r w:rsidR="004F61AA" w:rsidRPr="00624617">
        <w:rPr>
          <w:rFonts w:cs="Times New Roman"/>
          <w:lang w:val="es-CO"/>
        </w:rPr>
        <w:t>A</w:t>
      </w:r>
      <w:r w:rsidR="00E4322C" w:rsidRPr="00624617">
        <w:rPr>
          <w:rFonts w:cs="Times New Roman"/>
          <w:lang w:val="es-CO"/>
        </w:rPr>
        <w:t>mérica</w:t>
      </w:r>
      <w:r w:rsidR="004F61AA" w:rsidRPr="00624617">
        <w:rPr>
          <w:rFonts w:cs="Times New Roman"/>
          <w:lang w:val="es-CO"/>
        </w:rPr>
        <w:t xml:space="preserve"> y el C</w:t>
      </w:r>
      <w:r w:rsidR="006A68FE" w:rsidRPr="00624617">
        <w:rPr>
          <w:rFonts w:cs="Times New Roman"/>
          <w:lang w:val="es-CO"/>
        </w:rPr>
        <w:t>aribe</w:t>
      </w:r>
      <w:r w:rsidR="00E4322C" w:rsidRPr="00624617">
        <w:rPr>
          <w:rFonts w:cs="Times New Roman"/>
          <w:lang w:val="es-CO"/>
        </w:rPr>
        <w:t xml:space="preserve"> ubicada en 18°28′35″N 69°53′36″O</w:t>
      </w:r>
      <w:r w:rsidR="00707E07" w:rsidRPr="00624617">
        <w:rPr>
          <w:rFonts w:cs="Times New Roman"/>
          <w:lang w:val="es-CO"/>
        </w:rPr>
        <w:t xml:space="preserve"> (</w:t>
      </w:r>
      <w:proofErr w:type="spellStart"/>
      <w:r w:rsidR="00707E07" w:rsidRPr="00624617">
        <w:rPr>
          <w:rFonts w:cs="Times New Roman"/>
          <w:lang w:val="es-CO"/>
        </w:rPr>
        <w:t>Fig</w:t>
      </w:r>
      <w:proofErr w:type="spellEnd"/>
      <w:r w:rsidR="00707E07" w:rsidRPr="00624617">
        <w:rPr>
          <w:rFonts w:cs="Times New Roman"/>
          <w:lang w:val="es-CO"/>
        </w:rPr>
        <w:t xml:space="preserve"> </w:t>
      </w:r>
      <w:ins w:id="16" w:author="Montenegro, Frank David (Alliance Bioversity-CIAT)" w:date="2020-12-10T20:24:00Z">
        <w:r w:rsidR="00930F3D">
          <w:rPr>
            <w:rFonts w:cs="Times New Roman"/>
            <w:lang w:val="es-CO"/>
          </w:rPr>
          <w:t>3</w:t>
        </w:r>
      </w:ins>
      <w:del w:id="17" w:author="Montenegro, Frank David (Alliance Bioversity-CIAT)" w:date="2020-12-10T20:24:00Z">
        <w:r w:rsidR="00707E07" w:rsidRPr="00624617" w:rsidDel="00930F3D">
          <w:rPr>
            <w:rFonts w:cs="Times New Roman"/>
            <w:lang w:val="es-CO"/>
          </w:rPr>
          <w:delText>1</w:delText>
        </w:r>
      </w:del>
      <w:r w:rsidR="00707E07" w:rsidRPr="00624617">
        <w:rPr>
          <w:rFonts w:cs="Times New Roman"/>
          <w:lang w:val="es-CO"/>
        </w:rPr>
        <w:t>)</w:t>
      </w:r>
      <w:r w:rsidR="004F61AA" w:rsidRPr="00624617">
        <w:rPr>
          <w:rFonts w:cs="Times New Roman"/>
          <w:lang w:val="es-CO"/>
        </w:rPr>
        <w:t>,</w:t>
      </w:r>
      <w:r w:rsidR="006A68FE" w:rsidRPr="00624617">
        <w:rPr>
          <w:rFonts w:cs="Times New Roman"/>
          <w:lang w:val="es-CO"/>
        </w:rPr>
        <w:t xml:space="preserve"> </w:t>
      </w:r>
      <w:r w:rsidR="00E4322C" w:rsidRPr="00624617">
        <w:rPr>
          <w:rFonts w:cs="Times New Roman"/>
          <w:lang w:val="es-CO"/>
        </w:rPr>
        <w:t>con superficie de 48.442 km2</w:t>
      </w:r>
      <w:r w:rsidR="00DA31A1" w:rsidRPr="00624617">
        <w:rPr>
          <w:rFonts w:cs="Times New Roman"/>
          <w:lang w:val="es-CO"/>
        </w:rPr>
        <w:t xml:space="preserve"> que contiene</w:t>
      </w:r>
      <w:r w:rsidR="00E4322C" w:rsidRPr="00624617">
        <w:rPr>
          <w:rFonts w:cs="Times New Roman"/>
          <w:lang w:val="es-CO"/>
        </w:rPr>
        <w:t xml:space="preserve"> 32 pr</w:t>
      </w:r>
      <w:r w:rsidR="004F61AA" w:rsidRPr="00624617">
        <w:rPr>
          <w:rFonts w:cs="Times New Roman"/>
          <w:lang w:val="es-CO"/>
        </w:rPr>
        <w:t>ovincias y está rodeada por el Océano A</w:t>
      </w:r>
      <w:r w:rsidR="00E4322C" w:rsidRPr="00624617">
        <w:rPr>
          <w:rFonts w:cs="Times New Roman"/>
          <w:lang w:val="es-CO"/>
        </w:rPr>
        <w:t>tlántico except</w:t>
      </w:r>
      <w:r w:rsidR="004F61AA" w:rsidRPr="00624617">
        <w:rPr>
          <w:rFonts w:cs="Times New Roman"/>
          <w:lang w:val="es-CO"/>
        </w:rPr>
        <w:t>o al oeste que limita con Haití. S</w:t>
      </w:r>
      <w:r w:rsidR="00E4322C" w:rsidRPr="00624617">
        <w:rPr>
          <w:rFonts w:cs="Times New Roman"/>
          <w:lang w:val="es-CO"/>
        </w:rPr>
        <w:t>us condiciones climáticas son propias de los países cercanos al trópico con lluvias abundantes y</w:t>
      </w:r>
      <w:r w:rsidR="004F61AA" w:rsidRPr="00624617">
        <w:rPr>
          <w:rFonts w:cs="Times New Roman"/>
          <w:lang w:val="es-CO"/>
        </w:rPr>
        <w:t xml:space="preserve"> temperaturas entre 25 y 35 C. L</w:t>
      </w:r>
      <w:r w:rsidR="00E4322C" w:rsidRPr="00624617">
        <w:rPr>
          <w:rFonts w:cs="Times New Roman"/>
          <w:lang w:val="es-CO"/>
        </w:rPr>
        <w:t>a estación lluviosa abarca desde abril hasta noviembre destacán</w:t>
      </w:r>
      <w:r w:rsidR="004F61AA" w:rsidRPr="00624617">
        <w:rPr>
          <w:rFonts w:cs="Times New Roman"/>
          <w:lang w:val="es-CO"/>
        </w:rPr>
        <w:t xml:space="preserve">dose mayo, agosto, y septiembre. </w:t>
      </w:r>
      <w:r w:rsidR="00E4322C" w:rsidRPr="00624617">
        <w:rPr>
          <w:rFonts w:cs="Times New Roman"/>
          <w:lang w:val="es-CO"/>
        </w:rPr>
        <w:t xml:space="preserve">La parte más seca del país se encuentra particularmente </w:t>
      </w:r>
      <w:r w:rsidR="00900036" w:rsidRPr="00624617">
        <w:rPr>
          <w:rFonts w:cs="Times New Roman"/>
          <w:lang w:val="es-CO"/>
        </w:rPr>
        <w:t xml:space="preserve">en </w:t>
      </w:r>
      <w:r w:rsidR="004F61AA" w:rsidRPr="00624617">
        <w:rPr>
          <w:rFonts w:cs="Times New Roman"/>
          <w:lang w:val="es-CO"/>
        </w:rPr>
        <w:t>el noroeste; donde muy rara vez</w:t>
      </w:r>
      <w:r w:rsidR="00E4322C" w:rsidRPr="00624617">
        <w:rPr>
          <w:rFonts w:cs="Times New Roman"/>
          <w:lang w:val="es-CO"/>
        </w:rPr>
        <w:t xml:space="preserve"> llueve</w:t>
      </w:r>
      <w:r w:rsidRPr="00624617">
        <w:rPr>
          <w:rFonts w:cs="Times New Roman"/>
          <w:lang w:val="es-CO"/>
        </w:rPr>
        <w:t xml:space="preserve"> y </w:t>
      </w:r>
      <w:r w:rsidR="004F61AA" w:rsidRPr="00624617">
        <w:rPr>
          <w:rFonts w:cs="Times New Roman"/>
          <w:lang w:val="es-CO"/>
        </w:rPr>
        <w:t>suele</w:t>
      </w:r>
      <w:r w:rsidR="00E4322C" w:rsidRPr="00624617">
        <w:rPr>
          <w:rFonts w:cs="Times New Roman"/>
          <w:lang w:val="es-CO"/>
        </w:rPr>
        <w:t xml:space="preserve"> pasar hasta seis meses sin tener precipitación alguna.</w:t>
      </w:r>
    </w:p>
    <w:p w14:paraId="536BB28C" w14:textId="77777777" w:rsidR="00544153" w:rsidRPr="00624617" w:rsidRDefault="00544153" w:rsidP="00B726DD">
      <w:pPr>
        <w:keepNext/>
        <w:jc w:val="center"/>
        <w:rPr>
          <w:rFonts w:cs="Times New Roman"/>
          <w:lang w:val="es-CO"/>
        </w:rPr>
      </w:pPr>
      <w:r w:rsidRPr="00624617">
        <w:rPr>
          <w:rFonts w:cs="Times New Roman"/>
          <w:noProof/>
        </w:rPr>
        <w:drawing>
          <wp:inline distT="0" distB="0" distL="0" distR="0" wp14:anchorId="4446E085" wp14:editId="6E20393D">
            <wp:extent cx="3863340" cy="273612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7584" cy="2746208"/>
                    </a:xfrm>
                    <a:prstGeom prst="rect">
                      <a:avLst/>
                    </a:prstGeom>
                  </pic:spPr>
                </pic:pic>
              </a:graphicData>
            </a:graphic>
          </wp:inline>
        </w:drawing>
      </w:r>
    </w:p>
    <w:p w14:paraId="65AD7FF8" w14:textId="13E112E6" w:rsidR="00AB36D0" w:rsidRPr="00624617" w:rsidRDefault="00544153" w:rsidP="00B726DD">
      <w:pPr>
        <w:pStyle w:val="Caption"/>
        <w:jc w:val="center"/>
        <w:rPr>
          <w:rFonts w:cs="Times New Roman"/>
          <w:sz w:val="24"/>
          <w:lang w:val="es-CO"/>
        </w:rPr>
      </w:pPr>
      <w:bookmarkStart w:id="18" w:name="_Toc53481471"/>
      <w:bookmarkStart w:id="19" w:name="_Toc56185836"/>
      <w:proofErr w:type="spellStart"/>
      <w:r w:rsidRPr="00624617">
        <w:rPr>
          <w:rFonts w:cs="Times New Roman"/>
          <w:lang w:val="es-CO"/>
        </w:rPr>
        <w:t>Fig</w:t>
      </w:r>
      <w:proofErr w:type="spellEnd"/>
      <w:r w:rsidRPr="00624617">
        <w:rPr>
          <w:rFonts w:cs="Times New Roman"/>
          <w:lang w:val="es-CO"/>
        </w:rPr>
        <w:t xml:space="preserve"> </w:t>
      </w:r>
      <w:r w:rsidRPr="00624617">
        <w:rPr>
          <w:rFonts w:cs="Times New Roman"/>
          <w:lang w:val="es-CO"/>
        </w:rPr>
        <w:fldChar w:fldCharType="begin"/>
      </w:r>
      <w:r w:rsidRPr="00624617">
        <w:rPr>
          <w:rFonts w:cs="Times New Roman"/>
          <w:lang w:val="es-CO"/>
        </w:rPr>
        <w:instrText xml:space="preserve"> SEQ Fig \* ARABIC </w:instrText>
      </w:r>
      <w:r w:rsidRPr="00624617">
        <w:rPr>
          <w:rFonts w:cs="Times New Roman"/>
          <w:lang w:val="es-CO"/>
        </w:rPr>
        <w:fldChar w:fldCharType="separate"/>
      </w:r>
      <w:ins w:id="20" w:author="Montenegro, Frank David (Alliance Bioversity-CIAT)" w:date="2020-12-10T20:22:00Z">
        <w:r w:rsidR="00450760">
          <w:rPr>
            <w:rFonts w:cs="Times New Roman"/>
            <w:noProof/>
            <w:lang w:val="es-CO"/>
          </w:rPr>
          <w:t>3</w:t>
        </w:r>
      </w:ins>
      <w:del w:id="21" w:author="Montenegro, Frank David (Alliance Bioversity-CIAT)" w:date="2020-12-10T20:18:00Z">
        <w:r w:rsidR="00E30E83" w:rsidDel="00450760">
          <w:rPr>
            <w:rFonts w:cs="Times New Roman"/>
            <w:noProof/>
            <w:lang w:val="es-CO"/>
          </w:rPr>
          <w:delText>1</w:delText>
        </w:r>
      </w:del>
      <w:r w:rsidRPr="00624617">
        <w:rPr>
          <w:rFonts w:cs="Times New Roman"/>
          <w:lang w:val="es-CO"/>
        </w:rPr>
        <w:fldChar w:fldCharType="end"/>
      </w:r>
      <w:r w:rsidRPr="00624617">
        <w:rPr>
          <w:rFonts w:cs="Times New Roman"/>
          <w:lang w:val="es-CO"/>
        </w:rPr>
        <w:t xml:space="preserve"> Zona de estudio</w:t>
      </w:r>
      <w:bookmarkEnd w:id="18"/>
      <w:bookmarkEnd w:id="19"/>
    </w:p>
    <w:p w14:paraId="4C134880" w14:textId="44311E7B" w:rsidR="00900036" w:rsidRPr="00624617" w:rsidRDefault="00900036" w:rsidP="00B726DD">
      <w:pPr>
        <w:jc w:val="both"/>
        <w:rPr>
          <w:rFonts w:cs="Times New Roman"/>
          <w:lang w:val="es-CO"/>
        </w:rPr>
      </w:pPr>
      <w:r w:rsidRPr="00624617">
        <w:rPr>
          <w:rFonts w:cs="Times New Roman"/>
          <w:lang w:val="es-CO"/>
        </w:rPr>
        <w:t xml:space="preserve">El programa </w:t>
      </w:r>
      <w:r w:rsidR="00534B3E" w:rsidRPr="00624617">
        <w:rPr>
          <w:rFonts w:cs="Times New Roman"/>
          <w:lang w:val="es-CO"/>
        </w:rPr>
        <w:t>PATCA, implementado por el Ministerio de Agricultura de la República Dominicana de 2012 a 2015, ofreció bonos no reembolsables para la adquisición de tecnologías agropecuarias por parte de pequeños productores</w:t>
      </w:r>
      <w:r w:rsidR="00707E07" w:rsidRPr="00624617">
        <w:rPr>
          <w:rFonts w:cs="Times New Roman"/>
          <w:lang w:val="es-CO"/>
        </w:rPr>
        <w:t xml:space="preserve"> para la irrigación de cultivos</w:t>
      </w:r>
      <w:r w:rsidR="00534B3E" w:rsidRPr="00624617">
        <w:rPr>
          <w:rFonts w:cs="Times New Roman"/>
          <w:lang w:val="es-CO"/>
        </w:rPr>
        <w:t xml:space="preserve">. </w:t>
      </w:r>
      <w:commentRangeStart w:id="22"/>
      <w:ins w:id="23" w:author="Salazar, Lina Piedad" w:date="2020-12-03T15:42:00Z">
        <w:r w:rsidR="005C1D4E" w:rsidRPr="00624617">
          <w:rPr>
            <w:rFonts w:cs="Times New Roman"/>
            <w:lang w:val="es-CO"/>
          </w:rPr>
          <w:t>Este análisis se enfoca en los productores que recibieron la tecnología de riego como beneficio del programa.</w:t>
        </w:r>
      </w:ins>
      <w:commentRangeEnd w:id="22"/>
      <w:r w:rsidR="00F615B8" w:rsidRPr="00F1487D">
        <w:rPr>
          <w:rStyle w:val="CommentReference"/>
          <w:lang w:val="es-CO"/>
        </w:rPr>
        <w:commentReference w:id="22"/>
      </w:r>
      <w:ins w:id="24" w:author="Salazar, Lina Piedad" w:date="2020-12-03T15:42:00Z">
        <w:r w:rsidR="005C1D4E" w:rsidRPr="00624617">
          <w:rPr>
            <w:rFonts w:cs="Times New Roman"/>
            <w:lang w:val="es-CO"/>
          </w:rPr>
          <w:t xml:space="preserve"> </w:t>
        </w:r>
      </w:ins>
      <w:r w:rsidR="00534B3E" w:rsidRPr="00624617">
        <w:rPr>
          <w:rFonts w:cs="Times New Roman"/>
          <w:lang w:val="es-CO"/>
        </w:rPr>
        <w:t xml:space="preserve">Como parte </w:t>
      </w:r>
      <w:r w:rsidR="006D48D9" w:rsidRPr="00624617">
        <w:rPr>
          <w:rFonts w:cs="Times New Roman"/>
          <w:lang w:val="es-CO"/>
        </w:rPr>
        <w:t>de la estrategia se</w:t>
      </w:r>
      <w:r w:rsidR="00707E07" w:rsidRPr="004A3E87">
        <w:rPr>
          <w:rFonts w:cs="Times New Roman"/>
          <w:lang w:val="es-CO"/>
        </w:rPr>
        <w:t xml:space="preserve"> realizaron</w:t>
      </w:r>
      <w:r w:rsidR="00534B3E" w:rsidRPr="004A3E87">
        <w:rPr>
          <w:rFonts w:cs="Times New Roman"/>
          <w:lang w:val="es-CO"/>
        </w:rPr>
        <w:t xml:space="preserve"> tres rondas de encuestas agrícolas: una de línea de base (2011), </w:t>
      </w:r>
      <w:r w:rsidR="00534B3E" w:rsidRPr="00624617">
        <w:rPr>
          <w:rFonts w:cs="Times New Roman"/>
          <w:lang w:val="es-CO"/>
        </w:rPr>
        <w:t xml:space="preserve">una primera encuesta de seguimiento (2014) y una encuesta final (2019). </w:t>
      </w:r>
      <w:commentRangeStart w:id="25"/>
      <w:commentRangeStart w:id="26"/>
      <w:r w:rsidR="00534B3E" w:rsidRPr="00624617">
        <w:rPr>
          <w:rFonts w:cs="Times New Roman"/>
          <w:lang w:val="es-CO"/>
        </w:rPr>
        <w:t xml:space="preserve">Estas encuestas recolectaron </w:t>
      </w:r>
      <w:r w:rsidR="00534B3E" w:rsidRPr="00624617">
        <w:rPr>
          <w:rFonts w:cs="Times New Roman"/>
          <w:lang w:val="es-CO"/>
        </w:rPr>
        <w:lastRenderedPageBreak/>
        <w:t>información socio</w:t>
      </w:r>
      <w:r w:rsidRPr="00624617">
        <w:rPr>
          <w:rFonts w:cs="Times New Roman"/>
          <w:lang w:val="es-CO"/>
        </w:rPr>
        <w:t xml:space="preserve">económica, </w:t>
      </w:r>
      <w:r w:rsidR="00534B3E" w:rsidRPr="00624617">
        <w:rPr>
          <w:rFonts w:cs="Times New Roman"/>
          <w:lang w:val="es-CO"/>
        </w:rPr>
        <w:t>agronómica</w:t>
      </w:r>
      <w:r w:rsidRPr="00624617">
        <w:rPr>
          <w:rFonts w:cs="Times New Roman"/>
          <w:lang w:val="es-CO"/>
        </w:rPr>
        <w:t xml:space="preserve"> y espacial</w:t>
      </w:r>
      <w:r w:rsidR="00534B3E" w:rsidRPr="00624617">
        <w:rPr>
          <w:rFonts w:cs="Times New Roman"/>
          <w:lang w:val="es-CO"/>
        </w:rPr>
        <w:t xml:space="preserve"> a un grupo de beneficiarios </w:t>
      </w:r>
      <w:r w:rsidR="00534B3E" w:rsidRPr="00624617">
        <w:rPr>
          <w:rFonts w:cs="Times New Roman"/>
          <w:highlight w:val="yellow"/>
          <w:lang w:val="es-CO"/>
        </w:rPr>
        <w:t>y control</w:t>
      </w:r>
      <w:r w:rsidR="00707E07" w:rsidRPr="00624617">
        <w:rPr>
          <w:rFonts w:cs="Times New Roman"/>
          <w:highlight w:val="yellow"/>
          <w:lang w:val="es-CO"/>
        </w:rPr>
        <w:t xml:space="preserve"> </w:t>
      </w:r>
      <w:r w:rsidR="007D270F" w:rsidRPr="00624617">
        <w:rPr>
          <w:rFonts w:cs="Times New Roman"/>
          <w:highlight w:val="yellow"/>
          <w:lang w:val="es-CO"/>
        </w:rPr>
        <w:t xml:space="preserve">de un </w:t>
      </w:r>
      <w:r w:rsidR="002813C7" w:rsidRPr="00624617">
        <w:rPr>
          <w:rFonts w:cs="Times New Roman"/>
          <w:highlight w:val="yellow"/>
          <w:lang w:val="es-CO"/>
        </w:rPr>
        <w:t>total</w:t>
      </w:r>
      <w:r w:rsidRPr="00624617">
        <w:rPr>
          <w:rFonts w:cs="Times New Roman"/>
          <w:highlight w:val="yellow"/>
          <w:lang w:val="es-CO"/>
        </w:rPr>
        <w:t xml:space="preserve"> de </w:t>
      </w:r>
      <w:r w:rsidR="00734FD2" w:rsidRPr="00624617">
        <w:rPr>
          <w:rFonts w:cs="Times New Roman"/>
          <w:highlight w:val="yellow"/>
          <w:lang w:val="es-CO"/>
        </w:rPr>
        <w:t xml:space="preserve">633 </w:t>
      </w:r>
      <w:proofErr w:type="gramStart"/>
      <w:r w:rsidRPr="00624617">
        <w:rPr>
          <w:rFonts w:cs="Times New Roman"/>
          <w:highlight w:val="yellow"/>
          <w:lang w:val="es-CO"/>
        </w:rPr>
        <w:t>parcelas</w:t>
      </w:r>
      <w:proofErr w:type="gramEnd"/>
      <w:r w:rsidR="009000F0" w:rsidRPr="00624617">
        <w:rPr>
          <w:rFonts w:cs="Times New Roman"/>
          <w:highlight w:val="yellow"/>
          <w:lang w:val="es-CO"/>
        </w:rPr>
        <w:t xml:space="preserve"> pero 4 puntos no registraron coordenadas lo que impide su </w:t>
      </w:r>
      <w:r w:rsidR="00F615B8" w:rsidRPr="00624617">
        <w:rPr>
          <w:rFonts w:cs="Times New Roman"/>
          <w:highlight w:val="yellow"/>
          <w:lang w:val="es-CO"/>
        </w:rPr>
        <w:t>creación espacial</w:t>
      </w:r>
      <w:r w:rsidRPr="00624617">
        <w:rPr>
          <w:rFonts w:cs="Times New Roman"/>
          <w:highlight w:val="yellow"/>
          <w:lang w:val="es-CO"/>
        </w:rPr>
        <w:t>,</w:t>
      </w:r>
      <w:r w:rsidR="00F615B8" w:rsidRPr="00624617">
        <w:rPr>
          <w:rFonts w:cs="Times New Roman"/>
          <w:highlight w:val="yellow"/>
          <w:lang w:val="es-CO"/>
        </w:rPr>
        <w:t xml:space="preserve"> generando solo 629 puntos en las encuestas, de estos</w:t>
      </w:r>
      <w:r w:rsidRPr="00624617">
        <w:rPr>
          <w:rFonts w:cs="Times New Roman"/>
          <w:highlight w:val="yellow"/>
          <w:lang w:val="es-CO"/>
        </w:rPr>
        <w:t xml:space="preserve"> </w:t>
      </w:r>
      <w:r w:rsidR="00734FD2" w:rsidRPr="00624617">
        <w:rPr>
          <w:rFonts w:cs="Times New Roman"/>
          <w:highlight w:val="yellow"/>
          <w:lang w:val="es-CO"/>
        </w:rPr>
        <w:t>21</w:t>
      </w:r>
      <w:r w:rsidR="00F615B8" w:rsidRPr="00624617">
        <w:rPr>
          <w:rFonts w:cs="Times New Roman"/>
          <w:highlight w:val="yellow"/>
          <w:lang w:val="es-CO"/>
        </w:rPr>
        <w:t>7</w:t>
      </w:r>
      <w:r w:rsidR="00734FD2" w:rsidRPr="00624617">
        <w:rPr>
          <w:rFonts w:cs="Times New Roman"/>
          <w:highlight w:val="yellow"/>
          <w:lang w:val="es-CO"/>
        </w:rPr>
        <w:t xml:space="preserve"> </w:t>
      </w:r>
      <w:r w:rsidRPr="00624617">
        <w:rPr>
          <w:rFonts w:cs="Times New Roman"/>
          <w:highlight w:val="yellow"/>
          <w:lang w:val="es-CO"/>
        </w:rPr>
        <w:t>beneficiari</w:t>
      </w:r>
      <w:r w:rsidR="000707C8" w:rsidRPr="00624617">
        <w:rPr>
          <w:rFonts w:cs="Times New Roman"/>
          <w:highlight w:val="yellow"/>
          <w:lang w:val="es-CO"/>
        </w:rPr>
        <w:t>o</w:t>
      </w:r>
      <w:r w:rsidRPr="00624617">
        <w:rPr>
          <w:rFonts w:cs="Times New Roman"/>
          <w:highlight w:val="yellow"/>
          <w:lang w:val="es-CO"/>
        </w:rPr>
        <w:t xml:space="preserve">s y </w:t>
      </w:r>
      <w:r w:rsidR="00734FD2" w:rsidRPr="00624617">
        <w:rPr>
          <w:rFonts w:cs="Times New Roman"/>
          <w:highlight w:val="yellow"/>
          <w:lang w:val="es-CO"/>
        </w:rPr>
        <w:t>41</w:t>
      </w:r>
      <w:r w:rsidR="00F615B8" w:rsidRPr="00624617">
        <w:rPr>
          <w:rFonts w:cs="Times New Roman"/>
          <w:highlight w:val="yellow"/>
          <w:lang w:val="es-CO"/>
        </w:rPr>
        <w:t>2</w:t>
      </w:r>
      <w:r w:rsidR="00734FD2" w:rsidRPr="00624617">
        <w:rPr>
          <w:rFonts w:cs="Times New Roman"/>
          <w:highlight w:val="yellow"/>
          <w:lang w:val="es-CO"/>
        </w:rPr>
        <w:t xml:space="preserve"> </w:t>
      </w:r>
      <w:r w:rsidRPr="00624617">
        <w:rPr>
          <w:rFonts w:cs="Times New Roman"/>
          <w:highlight w:val="yellow"/>
          <w:lang w:val="es-CO"/>
        </w:rPr>
        <w:t>controles,</w:t>
      </w:r>
      <w:r w:rsidRPr="00624617">
        <w:rPr>
          <w:rFonts w:cs="Times New Roman"/>
          <w:lang w:val="es-CO"/>
        </w:rPr>
        <w:t xml:space="preserve"> </w:t>
      </w:r>
      <w:r w:rsidR="000707C8" w:rsidRPr="00624617">
        <w:rPr>
          <w:rFonts w:cs="Times New Roman"/>
          <w:lang w:val="es-CO"/>
        </w:rPr>
        <w:t xml:space="preserve">tienen datos para las tres rondas de encuestas (2011,2014 y 2019). </w:t>
      </w:r>
      <w:r w:rsidR="002813C7" w:rsidRPr="00624617">
        <w:rPr>
          <w:rFonts w:cs="Times New Roman"/>
          <w:lang w:val="es-CO"/>
        </w:rPr>
        <w:t>e</w:t>
      </w:r>
      <w:r w:rsidRPr="00624617">
        <w:rPr>
          <w:rFonts w:cs="Times New Roman"/>
          <w:lang w:val="es-CO"/>
        </w:rPr>
        <w:t>sto n</w:t>
      </w:r>
      <w:commentRangeEnd w:id="25"/>
      <w:r w:rsidR="00DF721D" w:rsidRPr="00624617">
        <w:rPr>
          <w:rStyle w:val="CommentReference"/>
          <w:lang w:val="es-CO"/>
        </w:rPr>
        <w:commentReference w:id="25"/>
      </w:r>
      <w:commentRangeEnd w:id="26"/>
      <w:r w:rsidR="00BB78C6" w:rsidRPr="00624617">
        <w:rPr>
          <w:rStyle w:val="CommentReference"/>
          <w:lang w:val="es-CO"/>
        </w:rPr>
        <w:commentReference w:id="26"/>
      </w:r>
      <w:r w:rsidRPr="00624617">
        <w:rPr>
          <w:rFonts w:cs="Times New Roman"/>
          <w:lang w:val="es-CO"/>
        </w:rPr>
        <w:t xml:space="preserve">os </w:t>
      </w:r>
      <w:r w:rsidR="0034306C" w:rsidRPr="00624617">
        <w:rPr>
          <w:rFonts w:cs="Times New Roman"/>
          <w:lang w:val="es-CO"/>
        </w:rPr>
        <w:t>permitió</w:t>
      </w:r>
      <w:r w:rsidRPr="00624617">
        <w:rPr>
          <w:rFonts w:cs="Times New Roman"/>
          <w:lang w:val="es-CO"/>
        </w:rPr>
        <w:t xml:space="preserve"> tener un grupo de beneficiarios del PATCA comp</w:t>
      </w:r>
      <w:r w:rsidR="00707E07" w:rsidRPr="00624617">
        <w:rPr>
          <w:rFonts w:cs="Times New Roman"/>
          <w:lang w:val="es-CO"/>
        </w:rPr>
        <w:t>arable al grupo de control q</w:t>
      </w:r>
      <w:r w:rsidR="007D270F" w:rsidRPr="00624617">
        <w:rPr>
          <w:rFonts w:cs="Times New Roman"/>
          <w:lang w:val="es-CO"/>
        </w:rPr>
        <w:t>ue involucró</w:t>
      </w:r>
      <w:r w:rsidRPr="00624617">
        <w:rPr>
          <w:rFonts w:cs="Times New Roman"/>
          <w:lang w:val="es-CO"/>
        </w:rPr>
        <w:t xml:space="preserve"> 15 </w:t>
      </w:r>
      <w:r w:rsidR="00707E07" w:rsidRPr="00624617">
        <w:rPr>
          <w:rFonts w:cs="Times New Roman"/>
          <w:lang w:val="es-CO"/>
        </w:rPr>
        <w:t>provincias (Tabla 1) ubicadas</w:t>
      </w:r>
      <w:r w:rsidR="00544153" w:rsidRPr="00624617">
        <w:rPr>
          <w:rFonts w:cs="Times New Roman"/>
          <w:lang w:val="es-CO"/>
        </w:rPr>
        <w:t xml:space="preserve"> desde el centro hacia</w:t>
      </w:r>
      <w:r w:rsidR="00707E07" w:rsidRPr="00624617">
        <w:rPr>
          <w:rFonts w:cs="Times New Roman"/>
          <w:lang w:val="es-CO"/>
        </w:rPr>
        <w:t xml:space="preserve"> el noroeste y oeste del país (</w:t>
      </w:r>
      <w:proofErr w:type="spellStart"/>
      <w:del w:id="27" w:author="Montenegro, Frank David (Alliance Bioversity-CIAT)" w:date="2020-12-10T20:25:00Z">
        <w:r w:rsidR="00707E07" w:rsidRPr="00624617" w:rsidDel="00930F3D">
          <w:rPr>
            <w:rFonts w:cs="Times New Roman"/>
            <w:lang w:val="es-CO"/>
          </w:rPr>
          <w:delText>Fig1</w:delText>
        </w:r>
      </w:del>
      <w:ins w:id="28" w:author="Montenegro, Frank David (Alliance Bioversity-CIAT)" w:date="2020-12-10T20:25:00Z">
        <w:r w:rsidR="00930F3D" w:rsidRPr="00624617">
          <w:rPr>
            <w:rFonts w:cs="Times New Roman"/>
            <w:lang w:val="es-CO"/>
          </w:rPr>
          <w:t>Fig</w:t>
        </w:r>
        <w:proofErr w:type="spellEnd"/>
        <w:r w:rsidR="00930F3D">
          <w:rPr>
            <w:rFonts w:cs="Times New Roman"/>
            <w:lang w:val="es-CO"/>
          </w:rPr>
          <w:t xml:space="preserve"> 3</w:t>
        </w:r>
      </w:ins>
      <w:r w:rsidR="00707E07" w:rsidRPr="00624617">
        <w:rPr>
          <w:rFonts w:cs="Times New Roman"/>
          <w:lang w:val="es-CO"/>
        </w:rPr>
        <w:t>)</w:t>
      </w:r>
      <w:r w:rsidR="006D48D9" w:rsidRPr="00624617">
        <w:rPr>
          <w:rFonts w:cs="Times New Roman"/>
          <w:lang w:val="es-CO"/>
        </w:rPr>
        <w:t>.</w:t>
      </w:r>
    </w:p>
    <w:p w14:paraId="1AD13690" w14:textId="1773C350" w:rsidR="00707E07" w:rsidRPr="00624617" w:rsidRDefault="00707E07" w:rsidP="00B726DD">
      <w:pPr>
        <w:pStyle w:val="Caption"/>
        <w:keepNext/>
        <w:rPr>
          <w:rFonts w:cs="Times New Roman"/>
          <w:lang w:val="es-CO"/>
        </w:rPr>
      </w:pPr>
      <w:bookmarkStart w:id="29" w:name="_Toc53481502"/>
      <w:bookmarkStart w:id="30" w:name="_Toc56185855"/>
      <w:r w:rsidRPr="00624617">
        <w:rPr>
          <w:rFonts w:cs="Times New Roman"/>
          <w:lang w:val="es-CO"/>
        </w:rPr>
        <w:t xml:space="preserve">Tabla </w:t>
      </w:r>
      <w:r w:rsidRPr="00624617">
        <w:rPr>
          <w:rFonts w:cs="Times New Roman"/>
          <w:lang w:val="es-CO"/>
        </w:rPr>
        <w:fldChar w:fldCharType="begin"/>
      </w:r>
      <w:r w:rsidRPr="0062461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1</w:t>
      </w:r>
      <w:r w:rsidRPr="00624617">
        <w:rPr>
          <w:rFonts w:cs="Times New Roman"/>
          <w:lang w:val="es-CO"/>
        </w:rPr>
        <w:fldChar w:fldCharType="end"/>
      </w:r>
      <w:r w:rsidRPr="00624617">
        <w:rPr>
          <w:rFonts w:cs="Times New Roman"/>
          <w:lang w:val="es-CO"/>
        </w:rPr>
        <w:t xml:space="preserve"> Número de puntos por Provincia</w:t>
      </w:r>
      <w:bookmarkEnd w:id="29"/>
      <w:bookmarkEnd w:id="30"/>
    </w:p>
    <w:tbl>
      <w:tblPr>
        <w:tblStyle w:val="ListTable1Light"/>
        <w:tblW w:w="3612" w:type="pct"/>
        <w:jc w:val="center"/>
        <w:tblLook w:val="04A0" w:firstRow="1" w:lastRow="0" w:firstColumn="1" w:lastColumn="0" w:noHBand="0" w:noVBand="1"/>
        <w:tblPrChange w:id="31" w:author="Montenegro, Frank David (Alliance Bioversity-CIAT)" w:date="2020-12-10T12:59:00Z">
          <w:tblPr>
            <w:tblStyle w:val="ListTable1Light"/>
            <w:tblW w:w="3612" w:type="pct"/>
            <w:tblLook w:val="04A0" w:firstRow="1" w:lastRow="0" w:firstColumn="1" w:lastColumn="0" w:noHBand="0" w:noVBand="1"/>
          </w:tblPr>
        </w:tblPrChange>
      </w:tblPr>
      <w:tblGrid>
        <w:gridCol w:w="2259"/>
        <w:gridCol w:w="1144"/>
        <w:gridCol w:w="1309"/>
        <w:gridCol w:w="2050"/>
        <w:tblGridChange w:id="32">
          <w:tblGrid>
            <w:gridCol w:w="2259"/>
            <w:gridCol w:w="1144"/>
            <w:gridCol w:w="1309"/>
            <w:gridCol w:w="2050"/>
          </w:tblGrid>
        </w:tblGridChange>
      </w:tblGrid>
      <w:tr w:rsidR="00F615B8" w:rsidRPr="00F1487D" w14:paraId="125CBA34" w14:textId="77777777" w:rsidTr="002C2803">
        <w:trPr>
          <w:cnfStyle w:val="100000000000" w:firstRow="1" w:lastRow="0" w:firstColumn="0" w:lastColumn="0" w:oddVBand="0" w:evenVBand="0" w:oddHBand="0" w:evenHBand="0" w:firstRowFirstColumn="0" w:firstRowLastColumn="0" w:lastRowFirstColumn="0" w:lastRowLastColumn="0"/>
          <w:trHeight w:val="288"/>
          <w:jc w:val="center"/>
          <w:trPrChange w:id="33"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34" w:author="Montenegro, Frank David (Alliance Bioversity-CIAT)" w:date="2020-12-10T12:59:00Z">
              <w:tcPr>
                <w:tcW w:w="1845" w:type="pct"/>
                <w:noWrap/>
                <w:hideMark/>
              </w:tcPr>
            </w:tcPrChange>
          </w:tcPr>
          <w:p w14:paraId="3CFEED46" w14:textId="77777777" w:rsidR="00F615B8" w:rsidRPr="00624617" w:rsidRDefault="00F615B8" w:rsidP="000707C8">
            <w:pPr>
              <w:jc w:val="center"/>
              <w:cnfStyle w:val="101000000000" w:firstRow="1" w:lastRow="0" w:firstColumn="1"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PROVINCIA</w:t>
            </w:r>
          </w:p>
        </w:tc>
        <w:tc>
          <w:tcPr>
            <w:tcW w:w="844" w:type="pct"/>
            <w:noWrap/>
            <w:hideMark/>
            <w:tcPrChange w:id="35" w:author="Montenegro, Frank David (Alliance Bioversity-CIAT)" w:date="2020-12-10T12:59:00Z">
              <w:tcPr>
                <w:tcW w:w="844" w:type="pct"/>
                <w:noWrap/>
                <w:hideMark/>
              </w:tcPr>
            </w:tcPrChange>
          </w:tcPr>
          <w:p w14:paraId="1AE16C4D"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952" w:type="pct"/>
            <w:noWrap/>
            <w:hideMark/>
            <w:tcPrChange w:id="36" w:author="Montenegro, Frank David (Alliance Bioversity-CIAT)" w:date="2020-12-10T12:59:00Z">
              <w:tcPr>
                <w:tcW w:w="952" w:type="pct"/>
                <w:noWrap/>
                <w:hideMark/>
              </w:tcPr>
            </w:tcPrChange>
          </w:tcPr>
          <w:p w14:paraId="55047F97" w14:textId="194756A5"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p>
        </w:tc>
        <w:tc>
          <w:tcPr>
            <w:tcW w:w="1359" w:type="pct"/>
            <w:noWrap/>
            <w:hideMark/>
            <w:tcPrChange w:id="37" w:author="Montenegro, Frank David (Alliance Bioversity-CIAT)" w:date="2020-12-10T12:59:00Z">
              <w:tcPr>
                <w:tcW w:w="1359" w:type="pct"/>
                <w:noWrap/>
                <w:hideMark/>
              </w:tcPr>
            </w:tcPrChange>
          </w:tcPr>
          <w:p w14:paraId="289FB7D9"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suma N de puntos</w:t>
            </w:r>
          </w:p>
        </w:tc>
      </w:tr>
      <w:tr w:rsidR="000707C8" w:rsidRPr="00F1487D" w14:paraId="32DEC21D"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38"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39" w:author="Montenegro, Frank David (Alliance Bioversity-CIAT)" w:date="2020-12-10T12:59:00Z">
              <w:tcPr>
                <w:tcW w:w="1845" w:type="pct"/>
                <w:noWrap/>
                <w:hideMark/>
              </w:tcPr>
            </w:tcPrChange>
          </w:tcPr>
          <w:p w14:paraId="0A60237A" w14:textId="49FEDDBA"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Azua</w:t>
            </w:r>
          </w:p>
        </w:tc>
        <w:tc>
          <w:tcPr>
            <w:tcW w:w="844" w:type="pct"/>
            <w:noWrap/>
            <w:hideMark/>
            <w:tcPrChange w:id="40" w:author="Montenegro, Frank David (Alliance Bioversity-CIAT)" w:date="2020-12-10T12:59:00Z">
              <w:tcPr>
                <w:tcW w:w="844" w:type="pct"/>
                <w:noWrap/>
                <w:hideMark/>
              </w:tcPr>
            </w:tcPrChange>
          </w:tcPr>
          <w:p w14:paraId="253DB6D8"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135</w:t>
            </w:r>
          </w:p>
        </w:tc>
        <w:tc>
          <w:tcPr>
            <w:tcW w:w="952" w:type="pct"/>
            <w:noWrap/>
            <w:hideMark/>
            <w:tcPrChange w:id="41" w:author="Montenegro, Frank David (Alliance Bioversity-CIAT)" w:date="2020-12-10T12:59:00Z">
              <w:tcPr>
                <w:tcW w:w="952" w:type="pct"/>
                <w:noWrap/>
                <w:hideMark/>
              </w:tcPr>
            </w:tcPrChange>
          </w:tcPr>
          <w:p w14:paraId="4B9C46CC"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21.46</w:t>
            </w:r>
          </w:p>
        </w:tc>
        <w:tc>
          <w:tcPr>
            <w:tcW w:w="1359" w:type="pct"/>
            <w:noWrap/>
            <w:hideMark/>
            <w:tcPrChange w:id="42" w:author="Montenegro, Frank David (Alliance Bioversity-CIAT)" w:date="2020-12-10T12:59:00Z">
              <w:tcPr>
                <w:tcW w:w="1359" w:type="pct"/>
                <w:noWrap/>
                <w:hideMark/>
              </w:tcPr>
            </w:tcPrChange>
          </w:tcPr>
          <w:p w14:paraId="4554E124"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135</w:t>
            </w:r>
          </w:p>
        </w:tc>
      </w:tr>
      <w:tr w:rsidR="00F615B8" w:rsidRPr="00F1487D" w14:paraId="6938CFCD" w14:textId="77777777" w:rsidTr="002C2803">
        <w:trPr>
          <w:trHeight w:val="288"/>
          <w:jc w:val="center"/>
          <w:trPrChange w:id="43"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44" w:author="Montenegro, Frank David (Alliance Bioversity-CIAT)" w:date="2020-12-10T12:59:00Z">
              <w:tcPr>
                <w:tcW w:w="1845" w:type="pct"/>
                <w:noWrap/>
                <w:hideMark/>
              </w:tcPr>
            </w:tcPrChange>
          </w:tcPr>
          <w:p w14:paraId="2010C92C" w14:textId="01500CCB" w:rsidR="00F615B8" w:rsidRPr="00624617" w:rsidRDefault="00F615B8" w:rsidP="000707C8">
            <w:pPr>
              <w:jc w:val="center"/>
              <w:rPr>
                <w:rFonts w:eastAsia="Times New Roman" w:cs="Times New Roman"/>
                <w:color w:val="000000"/>
                <w:szCs w:val="24"/>
                <w:lang w:val="es-CO"/>
              </w:rPr>
            </w:pPr>
            <w:proofErr w:type="spellStart"/>
            <w:r w:rsidRPr="00624617">
              <w:rPr>
                <w:rFonts w:eastAsia="Times New Roman" w:cs="Times New Roman"/>
                <w:color w:val="000000"/>
                <w:szCs w:val="24"/>
                <w:lang w:val="es-CO"/>
              </w:rPr>
              <w:t>Dajabón</w:t>
            </w:r>
            <w:proofErr w:type="spellEnd"/>
          </w:p>
        </w:tc>
        <w:tc>
          <w:tcPr>
            <w:tcW w:w="844" w:type="pct"/>
            <w:noWrap/>
            <w:hideMark/>
            <w:tcPrChange w:id="45" w:author="Montenegro, Frank David (Alliance Bioversity-CIAT)" w:date="2020-12-10T12:59:00Z">
              <w:tcPr>
                <w:tcW w:w="844" w:type="pct"/>
                <w:noWrap/>
                <w:hideMark/>
              </w:tcPr>
            </w:tcPrChange>
          </w:tcPr>
          <w:p w14:paraId="3F0268D0"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86</w:t>
            </w:r>
          </w:p>
        </w:tc>
        <w:tc>
          <w:tcPr>
            <w:tcW w:w="952" w:type="pct"/>
            <w:noWrap/>
            <w:hideMark/>
            <w:tcPrChange w:id="46" w:author="Montenegro, Frank David (Alliance Bioversity-CIAT)" w:date="2020-12-10T12:59:00Z">
              <w:tcPr>
                <w:tcW w:w="952" w:type="pct"/>
                <w:noWrap/>
                <w:hideMark/>
              </w:tcPr>
            </w:tcPrChange>
          </w:tcPr>
          <w:p w14:paraId="5A7BC68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13.67</w:t>
            </w:r>
          </w:p>
        </w:tc>
        <w:tc>
          <w:tcPr>
            <w:tcW w:w="1359" w:type="pct"/>
            <w:noWrap/>
            <w:hideMark/>
            <w:tcPrChange w:id="47" w:author="Montenegro, Frank David (Alliance Bioversity-CIAT)" w:date="2020-12-10T12:59:00Z">
              <w:tcPr>
                <w:tcW w:w="1359" w:type="pct"/>
                <w:noWrap/>
                <w:hideMark/>
              </w:tcPr>
            </w:tcPrChange>
          </w:tcPr>
          <w:p w14:paraId="597B45F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221</w:t>
            </w:r>
          </w:p>
        </w:tc>
      </w:tr>
      <w:tr w:rsidR="000707C8" w:rsidRPr="00F1487D" w14:paraId="3F350887"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48"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49" w:author="Montenegro, Frank David (Alliance Bioversity-CIAT)" w:date="2020-12-10T12:59:00Z">
              <w:tcPr>
                <w:tcW w:w="1845" w:type="pct"/>
                <w:noWrap/>
                <w:hideMark/>
              </w:tcPr>
            </w:tcPrChange>
          </w:tcPr>
          <w:p w14:paraId="4388E3F5" w14:textId="2FC8224F"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Puerto Plata</w:t>
            </w:r>
          </w:p>
        </w:tc>
        <w:tc>
          <w:tcPr>
            <w:tcW w:w="844" w:type="pct"/>
            <w:noWrap/>
            <w:hideMark/>
            <w:tcPrChange w:id="50" w:author="Montenegro, Frank David (Alliance Bioversity-CIAT)" w:date="2020-12-10T12:59:00Z">
              <w:tcPr>
                <w:tcW w:w="844" w:type="pct"/>
                <w:noWrap/>
                <w:hideMark/>
              </w:tcPr>
            </w:tcPrChange>
          </w:tcPr>
          <w:p w14:paraId="759E0AD6"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81</w:t>
            </w:r>
          </w:p>
        </w:tc>
        <w:tc>
          <w:tcPr>
            <w:tcW w:w="952" w:type="pct"/>
            <w:noWrap/>
            <w:hideMark/>
            <w:tcPrChange w:id="51" w:author="Montenegro, Frank David (Alliance Bioversity-CIAT)" w:date="2020-12-10T12:59:00Z">
              <w:tcPr>
                <w:tcW w:w="952" w:type="pct"/>
                <w:noWrap/>
                <w:hideMark/>
              </w:tcPr>
            </w:tcPrChange>
          </w:tcPr>
          <w:p w14:paraId="4B12B5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12.88</w:t>
            </w:r>
          </w:p>
        </w:tc>
        <w:tc>
          <w:tcPr>
            <w:tcW w:w="1359" w:type="pct"/>
            <w:noWrap/>
            <w:hideMark/>
            <w:tcPrChange w:id="52" w:author="Montenegro, Frank David (Alliance Bioversity-CIAT)" w:date="2020-12-10T12:59:00Z">
              <w:tcPr>
                <w:tcW w:w="1359" w:type="pct"/>
                <w:noWrap/>
                <w:hideMark/>
              </w:tcPr>
            </w:tcPrChange>
          </w:tcPr>
          <w:p w14:paraId="27DBB93F"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302</w:t>
            </w:r>
          </w:p>
        </w:tc>
      </w:tr>
      <w:tr w:rsidR="00F615B8" w:rsidRPr="00F1487D" w14:paraId="63D15B7D" w14:textId="77777777" w:rsidTr="002C2803">
        <w:trPr>
          <w:trHeight w:val="288"/>
          <w:jc w:val="center"/>
          <w:trPrChange w:id="53"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54" w:author="Montenegro, Frank David (Alliance Bioversity-CIAT)" w:date="2020-12-10T12:59:00Z">
              <w:tcPr>
                <w:tcW w:w="1845" w:type="pct"/>
                <w:noWrap/>
                <w:hideMark/>
              </w:tcPr>
            </w:tcPrChange>
          </w:tcPr>
          <w:p w14:paraId="482F1895" w14:textId="3BCA579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Espaillat</w:t>
            </w:r>
          </w:p>
        </w:tc>
        <w:tc>
          <w:tcPr>
            <w:tcW w:w="844" w:type="pct"/>
            <w:noWrap/>
            <w:hideMark/>
            <w:tcPrChange w:id="55" w:author="Montenegro, Frank David (Alliance Bioversity-CIAT)" w:date="2020-12-10T12:59:00Z">
              <w:tcPr>
                <w:tcW w:w="844" w:type="pct"/>
                <w:noWrap/>
                <w:hideMark/>
              </w:tcPr>
            </w:tcPrChange>
          </w:tcPr>
          <w:p w14:paraId="51CEECA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76</w:t>
            </w:r>
          </w:p>
        </w:tc>
        <w:tc>
          <w:tcPr>
            <w:tcW w:w="952" w:type="pct"/>
            <w:noWrap/>
            <w:hideMark/>
            <w:tcPrChange w:id="56" w:author="Montenegro, Frank David (Alliance Bioversity-CIAT)" w:date="2020-12-10T12:59:00Z">
              <w:tcPr>
                <w:tcW w:w="952" w:type="pct"/>
                <w:noWrap/>
                <w:hideMark/>
              </w:tcPr>
            </w:tcPrChange>
          </w:tcPr>
          <w:p w14:paraId="0A59014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12.08</w:t>
            </w:r>
          </w:p>
        </w:tc>
        <w:tc>
          <w:tcPr>
            <w:tcW w:w="1359" w:type="pct"/>
            <w:noWrap/>
            <w:hideMark/>
            <w:tcPrChange w:id="57" w:author="Montenegro, Frank David (Alliance Bioversity-CIAT)" w:date="2020-12-10T12:59:00Z">
              <w:tcPr>
                <w:tcW w:w="1359" w:type="pct"/>
                <w:noWrap/>
                <w:hideMark/>
              </w:tcPr>
            </w:tcPrChange>
          </w:tcPr>
          <w:p w14:paraId="139204D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378</w:t>
            </w:r>
          </w:p>
        </w:tc>
      </w:tr>
      <w:tr w:rsidR="000707C8" w:rsidRPr="00F1487D" w14:paraId="1C7FEFB5"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58"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59" w:author="Montenegro, Frank David (Alliance Bioversity-CIAT)" w:date="2020-12-10T12:59:00Z">
              <w:tcPr>
                <w:tcW w:w="1845" w:type="pct"/>
                <w:noWrap/>
                <w:hideMark/>
              </w:tcPr>
            </w:tcPrChange>
          </w:tcPr>
          <w:p w14:paraId="71AFB601" w14:textId="4D16BC69"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Santiago Rodriguez</w:t>
            </w:r>
          </w:p>
        </w:tc>
        <w:tc>
          <w:tcPr>
            <w:tcW w:w="844" w:type="pct"/>
            <w:noWrap/>
            <w:hideMark/>
            <w:tcPrChange w:id="60" w:author="Montenegro, Frank David (Alliance Bioversity-CIAT)" w:date="2020-12-10T12:59:00Z">
              <w:tcPr>
                <w:tcW w:w="844" w:type="pct"/>
                <w:noWrap/>
                <w:hideMark/>
              </w:tcPr>
            </w:tcPrChange>
          </w:tcPr>
          <w:p w14:paraId="7CE63E45"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59</w:t>
            </w:r>
          </w:p>
        </w:tc>
        <w:tc>
          <w:tcPr>
            <w:tcW w:w="952" w:type="pct"/>
            <w:noWrap/>
            <w:hideMark/>
            <w:tcPrChange w:id="61" w:author="Montenegro, Frank David (Alliance Bioversity-CIAT)" w:date="2020-12-10T12:59:00Z">
              <w:tcPr>
                <w:tcW w:w="952" w:type="pct"/>
                <w:noWrap/>
                <w:hideMark/>
              </w:tcPr>
            </w:tcPrChange>
          </w:tcPr>
          <w:p w14:paraId="27EFCB4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9.38</w:t>
            </w:r>
          </w:p>
        </w:tc>
        <w:tc>
          <w:tcPr>
            <w:tcW w:w="1359" w:type="pct"/>
            <w:noWrap/>
            <w:hideMark/>
            <w:tcPrChange w:id="62" w:author="Montenegro, Frank David (Alliance Bioversity-CIAT)" w:date="2020-12-10T12:59:00Z">
              <w:tcPr>
                <w:tcW w:w="1359" w:type="pct"/>
                <w:noWrap/>
                <w:hideMark/>
              </w:tcPr>
            </w:tcPrChange>
          </w:tcPr>
          <w:p w14:paraId="355690D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437</w:t>
            </w:r>
          </w:p>
        </w:tc>
      </w:tr>
      <w:tr w:rsidR="00F615B8" w:rsidRPr="00F1487D" w14:paraId="71C841AC" w14:textId="77777777" w:rsidTr="002C2803">
        <w:trPr>
          <w:trHeight w:val="288"/>
          <w:jc w:val="center"/>
          <w:trPrChange w:id="63"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64" w:author="Montenegro, Frank David (Alliance Bioversity-CIAT)" w:date="2020-12-10T12:59:00Z">
              <w:tcPr>
                <w:tcW w:w="1845" w:type="pct"/>
                <w:noWrap/>
                <w:hideMark/>
              </w:tcPr>
            </w:tcPrChange>
          </w:tcPr>
          <w:p w14:paraId="7554AF2C" w14:textId="2DB16D90"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 Juan</w:t>
            </w:r>
          </w:p>
        </w:tc>
        <w:tc>
          <w:tcPr>
            <w:tcW w:w="844" w:type="pct"/>
            <w:noWrap/>
            <w:hideMark/>
            <w:tcPrChange w:id="65" w:author="Montenegro, Frank David (Alliance Bioversity-CIAT)" w:date="2020-12-10T12:59:00Z">
              <w:tcPr>
                <w:tcW w:w="844" w:type="pct"/>
                <w:noWrap/>
                <w:hideMark/>
              </w:tcPr>
            </w:tcPrChange>
          </w:tcPr>
          <w:p w14:paraId="4CD11EAC"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50</w:t>
            </w:r>
          </w:p>
        </w:tc>
        <w:tc>
          <w:tcPr>
            <w:tcW w:w="952" w:type="pct"/>
            <w:noWrap/>
            <w:hideMark/>
            <w:tcPrChange w:id="66" w:author="Montenegro, Frank David (Alliance Bioversity-CIAT)" w:date="2020-12-10T12:59:00Z">
              <w:tcPr>
                <w:tcW w:w="952" w:type="pct"/>
                <w:noWrap/>
                <w:hideMark/>
              </w:tcPr>
            </w:tcPrChange>
          </w:tcPr>
          <w:p w14:paraId="0D9297B6"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7.95</w:t>
            </w:r>
          </w:p>
        </w:tc>
        <w:tc>
          <w:tcPr>
            <w:tcW w:w="1359" w:type="pct"/>
            <w:noWrap/>
            <w:hideMark/>
            <w:tcPrChange w:id="67" w:author="Montenegro, Frank David (Alliance Bioversity-CIAT)" w:date="2020-12-10T12:59:00Z">
              <w:tcPr>
                <w:tcW w:w="1359" w:type="pct"/>
                <w:noWrap/>
                <w:hideMark/>
              </w:tcPr>
            </w:tcPrChange>
          </w:tcPr>
          <w:p w14:paraId="4BD2D1D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487</w:t>
            </w:r>
          </w:p>
        </w:tc>
      </w:tr>
      <w:tr w:rsidR="000707C8" w:rsidRPr="00F1487D" w14:paraId="1D34D8CF"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68"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69" w:author="Montenegro, Frank David (Alliance Bioversity-CIAT)" w:date="2020-12-10T12:59:00Z">
              <w:tcPr>
                <w:tcW w:w="1845" w:type="pct"/>
                <w:noWrap/>
                <w:hideMark/>
              </w:tcPr>
            </w:tcPrChange>
          </w:tcPr>
          <w:p w14:paraId="2A8C6244" w14:textId="3F046AA4"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Santiago</w:t>
            </w:r>
          </w:p>
        </w:tc>
        <w:tc>
          <w:tcPr>
            <w:tcW w:w="844" w:type="pct"/>
            <w:noWrap/>
            <w:hideMark/>
            <w:tcPrChange w:id="70" w:author="Montenegro, Frank David (Alliance Bioversity-CIAT)" w:date="2020-12-10T12:59:00Z">
              <w:tcPr>
                <w:tcW w:w="844" w:type="pct"/>
                <w:noWrap/>
                <w:hideMark/>
              </w:tcPr>
            </w:tcPrChange>
          </w:tcPr>
          <w:p w14:paraId="66A28B1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37</w:t>
            </w:r>
          </w:p>
        </w:tc>
        <w:tc>
          <w:tcPr>
            <w:tcW w:w="952" w:type="pct"/>
            <w:noWrap/>
            <w:hideMark/>
            <w:tcPrChange w:id="71" w:author="Montenegro, Frank David (Alliance Bioversity-CIAT)" w:date="2020-12-10T12:59:00Z">
              <w:tcPr>
                <w:tcW w:w="952" w:type="pct"/>
                <w:noWrap/>
                <w:hideMark/>
              </w:tcPr>
            </w:tcPrChange>
          </w:tcPr>
          <w:p w14:paraId="04BDE62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5.88</w:t>
            </w:r>
          </w:p>
        </w:tc>
        <w:tc>
          <w:tcPr>
            <w:tcW w:w="1359" w:type="pct"/>
            <w:noWrap/>
            <w:hideMark/>
            <w:tcPrChange w:id="72" w:author="Montenegro, Frank David (Alliance Bioversity-CIAT)" w:date="2020-12-10T12:59:00Z">
              <w:tcPr>
                <w:tcW w:w="1359" w:type="pct"/>
                <w:noWrap/>
                <w:hideMark/>
              </w:tcPr>
            </w:tcPrChange>
          </w:tcPr>
          <w:p w14:paraId="0432BA3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524</w:t>
            </w:r>
          </w:p>
        </w:tc>
      </w:tr>
      <w:tr w:rsidR="00F615B8" w:rsidRPr="00F1487D" w14:paraId="3FA8285D" w14:textId="77777777" w:rsidTr="002C2803">
        <w:trPr>
          <w:trHeight w:val="288"/>
          <w:jc w:val="center"/>
          <w:trPrChange w:id="73"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74" w:author="Montenegro, Frank David (Alliance Bioversity-CIAT)" w:date="2020-12-10T12:59:00Z">
              <w:tcPr>
                <w:tcW w:w="1845" w:type="pct"/>
                <w:noWrap/>
                <w:hideMark/>
              </w:tcPr>
            </w:tcPrChange>
          </w:tcPr>
          <w:p w14:paraId="6C9287B8" w14:textId="56BF8303"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Independencia</w:t>
            </w:r>
          </w:p>
        </w:tc>
        <w:tc>
          <w:tcPr>
            <w:tcW w:w="844" w:type="pct"/>
            <w:noWrap/>
            <w:hideMark/>
            <w:tcPrChange w:id="75" w:author="Montenegro, Frank David (Alliance Bioversity-CIAT)" w:date="2020-12-10T12:59:00Z">
              <w:tcPr>
                <w:tcW w:w="844" w:type="pct"/>
                <w:noWrap/>
                <w:hideMark/>
              </w:tcPr>
            </w:tcPrChange>
          </w:tcPr>
          <w:p w14:paraId="4C6D817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36</w:t>
            </w:r>
          </w:p>
        </w:tc>
        <w:tc>
          <w:tcPr>
            <w:tcW w:w="952" w:type="pct"/>
            <w:noWrap/>
            <w:hideMark/>
            <w:tcPrChange w:id="76" w:author="Montenegro, Frank David (Alliance Bioversity-CIAT)" w:date="2020-12-10T12:59:00Z">
              <w:tcPr>
                <w:tcW w:w="952" w:type="pct"/>
                <w:noWrap/>
                <w:hideMark/>
              </w:tcPr>
            </w:tcPrChange>
          </w:tcPr>
          <w:p w14:paraId="200DD57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5.72</w:t>
            </w:r>
          </w:p>
        </w:tc>
        <w:tc>
          <w:tcPr>
            <w:tcW w:w="1359" w:type="pct"/>
            <w:noWrap/>
            <w:hideMark/>
            <w:tcPrChange w:id="77" w:author="Montenegro, Frank David (Alliance Bioversity-CIAT)" w:date="2020-12-10T12:59:00Z">
              <w:tcPr>
                <w:tcW w:w="1359" w:type="pct"/>
                <w:noWrap/>
                <w:hideMark/>
              </w:tcPr>
            </w:tcPrChange>
          </w:tcPr>
          <w:p w14:paraId="4DC2A7B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560</w:t>
            </w:r>
          </w:p>
        </w:tc>
      </w:tr>
      <w:tr w:rsidR="000707C8" w:rsidRPr="00F1487D" w14:paraId="176BFA87"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78"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79" w:author="Montenegro, Frank David (Alliance Bioversity-CIAT)" w:date="2020-12-10T12:59:00Z">
              <w:tcPr>
                <w:tcW w:w="1845" w:type="pct"/>
                <w:noWrap/>
                <w:hideMark/>
              </w:tcPr>
            </w:tcPrChange>
          </w:tcPr>
          <w:p w14:paraId="31214350" w14:textId="24597F08"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Valverde</w:t>
            </w:r>
          </w:p>
        </w:tc>
        <w:tc>
          <w:tcPr>
            <w:tcW w:w="844" w:type="pct"/>
            <w:noWrap/>
            <w:hideMark/>
            <w:tcPrChange w:id="80" w:author="Montenegro, Frank David (Alliance Bioversity-CIAT)" w:date="2020-12-10T12:59:00Z">
              <w:tcPr>
                <w:tcW w:w="844" w:type="pct"/>
                <w:noWrap/>
                <w:hideMark/>
              </w:tcPr>
            </w:tcPrChange>
          </w:tcPr>
          <w:p w14:paraId="6420317F"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15</w:t>
            </w:r>
          </w:p>
        </w:tc>
        <w:tc>
          <w:tcPr>
            <w:tcW w:w="952" w:type="pct"/>
            <w:noWrap/>
            <w:hideMark/>
            <w:tcPrChange w:id="81" w:author="Montenegro, Frank David (Alliance Bioversity-CIAT)" w:date="2020-12-10T12:59:00Z">
              <w:tcPr>
                <w:tcW w:w="952" w:type="pct"/>
                <w:noWrap/>
                <w:hideMark/>
              </w:tcPr>
            </w:tcPrChange>
          </w:tcPr>
          <w:p w14:paraId="4217C262"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2.38</w:t>
            </w:r>
          </w:p>
        </w:tc>
        <w:tc>
          <w:tcPr>
            <w:tcW w:w="1359" w:type="pct"/>
            <w:noWrap/>
            <w:hideMark/>
            <w:tcPrChange w:id="82" w:author="Montenegro, Frank David (Alliance Bioversity-CIAT)" w:date="2020-12-10T12:59:00Z">
              <w:tcPr>
                <w:tcW w:w="1359" w:type="pct"/>
                <w:noWrap/>
                <w:hideMark/>
              </w:tcPr>
            </w:tcPrChange>
          </w:tcPr>
          <w:p w14:paraId="2488FD0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575</w:t>
            </w:r>
          </w:p>
        </w:tc>
      </w:tr>
      <w:tr w:rsidR="00F615B8" w:rsidRPr="00F1487D" w14:paraId="0CBCA100" w14:textId="77777777" w:rsidTr="002C2803">
        <w:trPr>
          <w:trHeight w:val="288"/>
          <w:jc w:val="center"/>
          <w:trPrChange w:id="83"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84" w:author="Montenegro, Frank David (Alliance Bioversity-CIAT)" w:date="2020-12-10T12:59:00Z">
              <w:tcPr>
                <w:tcW w:w="1845" w:type="pct"/>
                <w:noWrap/>
                <w:hideMark/>
              </w:tcPr>
            </w:tcPrChange>
          </w:tcPr>
          <w:p w14:paraId="679A1AFF" w14:textId="6255CC9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La Vega</w:t>
            </w:r>
          </w:p>
        </w:tc>
        <w:tc>
          <w:tcPr>
            <w:tcW w:w="844" w:type="pct"/>
            <w:noWrap/>
            <w:hideMark/>
            <w:tcPrChange w:id="85" w:author="Montenegro, Frank David (Alliance Bioversity-CIAT)" w:date="2020-12-10T12:59:00Z">
              <w:tcPr>
                <w:tcW w:w="844" w:type="pct"/>
                <w:noWrap/>
                <w:hideMark/>
              </w:tcPr>
            </w:tcPrChange>
          </w:tcPr>
          <w:p w14:paraId="1E0AA35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14</w:t>
            </w:r>
          </w:p>
        </w:tc>
        <w:tc>
          <w:tcPr>
            <w:tcW w:w="952" w:type="pct"/>
            <w:noWrap/>
            <w:hideMark/>
            <w:tcPrChange w:id="86" w:author="Montenegro, Frank David (Alliance Bioversity-CIAT)" w:date="2020-12-10T12:59:00Z">
              <w:tcPr>
                <w:tcW w:w="952" w:type="pct"/>
                <w:noWrap/>
                <w:hideMark/>
              </w:tcPr>
            </w:tcPrChange>
          </w:tcPr>
          <w:p w14:paraId="192A3B39"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2.23</w:t>
            </w:r>
          </w:p>
        </w:tc>
        <w:tc>
          <w:tcPr>
            <w:tcW w:w="1359" w:type="pct"/>
            <w:noWrap/>
            <w:hideMark/>
            <w:tcPrChange w:id="87" w:author="Montenegro, Frank David (Alliance Bioversity-CIAT)" w:date="2020-12-10T12:59:00Z">
              <w:tcPr>
                <w:tcW w:w="1359" w:type="pct"/>
                <w:noWrap/>
                <w:hideMark/>
              </w:tcPr>
            </w:tcPrChange>
          </w:tcPr>
          <w:p w14:paraId="042EA6AB"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589</w:t>
            </w:r>
          </w:p>
        </w:tc>
      </w:tr>
      <w:tr w:rsidR="000707C8" w:rsidRPr="00F1487D" w14:paraId="5CC52C7A"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88"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89" w:author="Montenegro, Frank David (Alliance Bioversity-CIAT)" w:date="2020-12-10T12:59:00Z">
              <w:tcPr>
                <w:tcW w:w="1845" w:type="pct"/>
                <w:noWrap/>
                <w:hideMark/>
              </w:tcPr>
            </w:tcPrChange>
          </w:tcPr>
          <w:p w14:paraId="3B793D4A" w14:textId="76D536F2"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Elías Pina</w:t>
            </w:r>
          </w:p>
        </w:tc>
        <w:tc>
          <w:tcPr>
            <w:tcW w:w="844" w:type="pct"/>
            <w:noWrap/>
            <w:hideMark/>
            <w:tcPrChange w:id="90" w:author="Montenegro, Frank David (Alliance Bioversity-CIAT)" w:date="2020-12-10T12:59:00Z">
              <w:tcPr>
                <w:tcW w:w="844" w:type="pct"/>
                <w:noWrap/>
                <w:hideMark/>
              </w:tcPr>
            </w:tcPrChange>
          </w:tcPr>
          <w:p w14:paraId="353113E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w:t>
            </w:r>
          </w:p>
        </w:tc>
        <w:tc>
          <w:tcPr>
            <w:tcW w:w="952" w:type="pct"/>
            <w:noWrap/>
            <w:hideMark/>
            <w:tcPrChange w:id="91" w:author="Montenegro, Frank David (Alliance Bioversity-CIAT)" w:date="2020-12-10T12:59:00Z">
              <w:tcPr>
                <w:tcW w:w="952" w:type="pct"/>
                <w:noWrap/>
                <w:hideMark/>
              </w:tcPr>
            </w:tcPrChange>
          </w:tcPr>
          <w:p w14:paraId="36D469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2.07</w:t>
            </w:r>
          </w:p>
        </w:tc>
        <w:tc>
          <w:tcPr>
            <w:tcW w:w="1359" w:type="pct"/>
            <w:noWrap/>
            <w:hideMark/>
            <w:tcPrChange w:id="92" w:author="Montenegro, Frank David (Alliance Bioversity-CIAT)" w:date="2020-12-10T12:59:00Z">
              <w:tcPr>
                <w:tcW w:w="1359" w:type="pct"/>
                <w:noWrap/>
                <w:hideMark/>
              </w:tcPr>
            </w:tcPrChange>
          </w:tcPr>
          <w:p w14:paraId="0DF210A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602</w:t>
            </w:r>
          </w:p>
        </w:tc>
      </w:tr>
      <w:tr w:rsidR="00F615B8" w:rsidRPr="00F1487D" w14:paraId="3BA3058B" w14:textId="77777777" w:rsidTr="002C2803">
        <w:trPr>
          <w:trHeight w:val="288"/>
          <w:jc w:val="center"/>
          <w:trPrChange w:id="93"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94" w:author="Montenegro, Frank David (Alliance Bioversity-CIAT)" w:date="2020-12-10T12:59:00Z">
              <w:tcPr>
                <w:tcW w:w="1845" w:type="pct"/>
                <w:noWrap/>
                <w:hideMark/>
              </w:tcPr>
            </w:tcPrChange>
          </w:tcPr>
          <w:p w14:paraId="35621EF4" w14:textId="781C2D01" w:rsidR="00F615B8" w:rsidRPr="00624617" w:rsidRDefault="00F615B8" w:rsidP="000707C8">
            <w:pPr>
              <w:jc w:val="center"/>
              <w:rPr>
                <w:rFonts w:eastAsia="Times New Roman" w:cs="Times New Roman"/>
                <w:color w:val="000000"/>
                <w:szCs w:val="24"/>
                <w:lang w:val="es-CO"/>
              </w:rPr>
            </w:pPr>
            <w:proofErr w:type="spellStart"/>
            <w:r w:rsidRPr="00624617">
              <w:rPr>
                <w:rFonts w:eastAsia="Times New Roman" w:cs="Times New Roman"/>
                <w:color w:val="000000"/>
                <w:szCs w:val="24"/>
                <w:lang w:val="es-CO"/>
              </w:rPr>
              <w:t>Peravia</w:t>
            </w:r>
            <w:proofErr w:type="spellEnd"/>
          </w:p>
        </w:tc>
        <w:tc>
          <w:tcPr>
            <w:tcW w:w="844" w:type="pct"/>
            <w:noWrap/>
            <w:hideMark/>
            <w:tcPrChange w:id="95" w:author="Montenegro, Frank David (Alliance Bioversity-CIAT)" w:date="2020-12-10T12:59:00Z">
              <w:tcPr>
                <w:tcW w:w="844" w:type="pct"/>
                <w:noWrap/>
                <w:hideMark/>
              </w:tcPr>
            </w:tcPrChange>
          </w:tcPr>
          <w:p w14:paraId="104A3E9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9</w:t>
            </w:r>
          </w:p>
        </w:tc>
        <w:tc>
          <w:tcPr>
            <w:tcW w:w="952" w:type="pct"/>
            <w:noWrap/>
            <w:hideMark/>
            <w:tcPrChange w:id="96" w:author="Montenegro, Frank David (Alliance Bioversity-CIAT)" w:date="2020-12-10T12:59:00Z">
              <w:tcPr>
                <w:tcW w:w="952" w:type="pct"/>
                <w:noWrap/>
                <w:hideMark/>
              </w:tcPr>
            </w:tcPrChange>
          </w:tcPr>
          <w:p w14:paraId="0B4F4F4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1.43</w:t>
            </w:r>
          </w:p>
        </w:tc>
        <w:tc>
          <w:tcPr>
            <w:tcW w:w="1359" w:type="pct"/>
            <w:noWrap/>
            <w:hideMark/>
            <w:tcPrChange w:id="97" w:author="Montenegro, Frank David (Alliance Bioversity-CIAT)" w:date="2020-12-10T12:59:00Z">
              <w:tcPr>
                <w:tcW w:w="1359" w:type="pct"/>
                <w:noWrap/>
                <w:hideMark/>
              </w:tcPr>
            </w:tcPrChange>
          </w:tcPr>
          <w:p w14:paraId="7CA0B094"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611</w:t>
            </w:r>
          </w:p>
        </w:tc>
      </w:tr>
      <w:tr w:rsidR="000707C8" w:rsidRPr="00F1487D" w14:paraId="48D7B8A5"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98"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99" w:author="Montenegro, Frank David (Alliance Bioversity-CIAT)" w:date="2020-12-10T12:59:00Z">
              <w:tcPr>
                <w:tcW w:w="1845" w:type="pct"/>
                <w:noWrap/>
                <w:hideMark/>
              </w:tcPr>
            </w:tcPrChange>
          </w:tcPr>
          <w:p w14:paraId="78186EFF" w14:textId="0E5EEC99"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Monte Cristi</w:t>
            </w:r>
          </w:p>
        </w:tc>
        <w:tc>
          <w:tcPr>
            <w:tcW w:w="844" w:type="pct"/>
            <w:noWrap/>
            <w:hideMark/>
            <w:tcPrChange w:id="100" w:author="Montenegro, Frank David (Alliance Bioversity-CIAT)" w:date="2020-12-10T12:59:00Z">
              <w:tcPr>
                <w:tcW w:w="844" w:type="pct"/>
                <w:noWrap/>
                <w:hideMark/>
              </w:tcPr>
            </w:tcPrChange>
          </w:tcPr>
          <w:p w14:paraId="5C67341B"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Change w:id="101" w:author="Montenegro, Frank David (Alliance Bioversity-CIAT)" w:date="2020-12-10T12:59:00Z">
              <w:tcPr>
                <w:tcW w:w="952" w:type="pct"/>
                <w:noWrap/>
                <w:hideMark/>
              </w:tcPr>
            </w:tcPrChange>
          </w:tcPr>
          <w:p w14:paraId="7E46D93B"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Change w:id="102" w:author="Montenegro, Frank David (Alliance Bioversity-CIAT)" w:date="2020-12-10T12:59:00Z">
              <w:tcPr>
                <w:tcW w:w="1359" w:type="pct"/>
                <w:noWrap/>
                <w:hideMark/>
              </w:tcPr>
            </w:tcPrChange>
          </w:tcPr>
          <w:p w14:paraId="7F089C13"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619</w:t>
            </w:r>
          </w:p>
        </w:tc>
      </w:tr>
      <w:tr w:rsidR="00F615B8" w:rsidRPr="00F1487D" w14:paraId="0B22CF37" w14:textId="77777777" w:rsidTr="002C2803">
        <w:trPr>
          <w:trHeight w:val="288"/>
          <w:jc w:val="center"/>
          <w:trPrChange w:id="103"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104" w:author="Montenegro, Frank David (Alliance Bioversity-CIAT)" w:date="2020-12-10T12:59:00Z">
              <w:tcPr>
                <w:tcW w:w="1845" w:type="pct"/>
                <w:noWrap/>
                <w:hideMark/>
              </w:tcPr>
            </w:tcPrChange>
          </w:tcPr>
          <w:p w14:paraId="44F1C5D6" w14:textId="34AC3776"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Hermanas Mirabal</w:t>
            </w:r>
          </w:p>
        </w:tc>
        <w:tc>
          <w:tcPr>
            <w:tcW w:w="844" w:type="pct"/>
            <w:noWrap/>
            <w:hideMark/>
            <w:tcPrChange w:id="105" w:author="Montenegro, Frank David (Alliance Bioversity-CIAT)" w:date="2020-12-10T12:59:00Z">
              <w:tcPr>
                <w:tcW w:w="844" w:type="pct"/>
                <w:noWrap/>
                <w:hideMark/>
              </w:tcPr>
            </w:tcPrChange>
          </w:tcPr>
          <w:p w14:paraId="0A3F69A1"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Change w:id="106" w:author="Montenegro, Frank David (Alliance Bioversity-CIAT)" w:date="2020-12-10T12:59:00Z">
              <w:tcPr>
                <w:tcW w:w="952" w:type="pct"/>
                <w:noWrap/>
                <w:hideMark/>
              </w:tcPr>
            </w:tcPrChange>
          </w:tcPr>
          <w:p w14:paraId="3DC3F28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Change w:id="107" w:author="Montenegro, Frank David (Alliance Bioversity-CIAT)" w:date="2020-12-10T12:59:00Z">
              <w:tcPr>
                <w:tcW w:w="1359" w:type="pct"/>
                <w:noWrap/>
                <w:hideMark/>
              </w:tcPr>
            </w:tcPrChange>
          </w:tcPr>
          <w:p w14:paraId="213BB887"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627</w:t>
            </w:r>
          </w:p>
        </w:tc>
      </w:tr>
      <w:tr w:rsidR="000707C8" w:rsidRPr="00F1487D" w14:paraId="4041087F"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108"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109" w:author="Montenegro, Frank David (Alliance Bioversity-CIAT)" w:date="2020-12-10T12:59:00Z">
              <w:tcPr>
                <w:tcW w:w="1845" w:type="pct"/>
                <w:noWrap/>
                <w:hideMark/>
              </w:tcPr>
            </w:tcPrChange>
          </w:tcPr>
          <w:p w14:paraId="51741EFC" w14:textId="0766BB3D"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 xml:space="preserve">Monseñor </w:t>
            </w:r>
            <w:proofErr w:type="spellStart"/>
            <w:r w:rsidRPr="00624617">
              <w:rPr>
                <w:rFonts w:eastAsia="Times New Roman" w:cs="Times New Roman"/>
                <w:color w:val="000000"/>
                <w:szCs w:val="24"/>
                <w:lang w:val="es-CO"/>
              </w:rPr>
              <w:t>Nouel</w:t>
            </w:r>
            <w:proofErr w:type="spellEnd"/>
          </w:p>
        </w:tc>
        <w:tc>
          <w:tcPr>
            <w:tcW w:w="844" w:type="pct"/>
            <w:noWrap/>
            <w:hideMark/>
            <w:tcPrChange w:id="110" w:author="Montenegro, Frank David (Alliance Bioversity-CIAT)" w:date="2020-12-10T12:59:00Z">
              <w:tcPr>
                <w:tcW w:w="844" w:type="pct"/>
                <w:noWrap/>
                <w:hideMark/>
              </w:tcPr>
            </w:tcPrChange>
          </w:tcPr>
          <w:p w14:paraId="6ED5979D"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2</w:t>
            </w:r>
          </w:p>
        </w:tc>
        <w:tc>
          <w:tcPr>
            <w:tcW w:w="952" w:type="pct"/>
            <w:noWrap/>
            <w:hideMark/>
            <w:tcPrChange w:id="111" w:author="Montenegro, Frank David (Alliance Bioversity-CIAT)" w:date="2020-12-10T12:59:00Z">
              <w:tcPr>
                <w:tcW w:w="952" w:type="pct"/>
                <w:noWrap/>
                <w:hideMark/>
              </w:tcPr>
            </w:tcPrChange>
          </w:tcPr>
          <w:p w14:paraId="13265BB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0.32</w:t>
            </w:r>
          </w:p>
        </w:tc>
        <w:tc>
          <w:tcPr>
            <w:tcW w:w="1359" w:type="pct"/>
            <w:noWrap/>
            <w:hideMark/>
            <w:tcPrChange w:id="112" w:author="Montenegro, Frank David (Alliance Bioversity-CIAT)" w:date="2020-12-10T12:59:00Z">
              <w:tcPr>
                <w:tcW w:w="1359" w:type="pct"/>
                <w:noWrap/>
                <w:hideMark/>
              </w:tcPr>
            </w:tcPrChange>
          </w:tcPr>
          <w:p w14:paraId="41997B1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629</w:t>
            </w:r>
          </w:p>
        </w:tc>
      </w:tr>
    </w:tbl>
    <w:p w14:paraId="1F0C8097" w14:textId="77777777" w:rsidR="00707E07" w:rsidRPr="00624617" w:rsidRDefault="00707E07" w:rsidP="00B726DD">
      <w:pPr>
        <w:jc w:val="both"/>
        <w:rPr>
          <w:rFonts w:cs="Times New Roman"/>
          <w:lang w:val="es-CO"/>
        </w:rPr>
      </w:pPr>
    </w:p>
    <w:p w14:paraId="3DADD6E1" w14:textId="77777777" w:rsidR="000E13FF" w:rsidRPr="007D60F7" w:rsidRDefault="009F47FC" w:rsidP="006E1771">
      <w:pPr>
        <w:jc w:val="both"/>
        <w:rPr>
          <w:rFonts w:cs="Times New Roman"/>
          <w:lang w:val="es-CO"/>
        </w:rPr>
      </w:pPr>
      <w:r w:rsidRPr="00624617">
        <w:rPr>
          <w:rFonts w:cs="Times New Roman"/>
          <w:lang w:val="es-CO"/>
        </w:rPr>
        <w:t>La encuesta para PATCA incluye</w:t>
      </w:r>
      <w:r w:rsidR="00FA19D2" w:rsidRPr="00624617">
        <w:rPr>
          <w:rFonts w:cs="Times New Roman"/>
          <w:lang w:val="es-CO"/>
        </w:rPr>
        <w:t xml:space="preserve"> puntos geográficos a los cuales está ligada información alfanumérica c</w:t>
      </w:r>
      <w:r w:rsidR="006D48D9" w:rsidRPr="004A3E87">
        <w:rPr>
          <w:rFonts w:cs="Times New Roman"/>
          <w:lang w:val="es-CO"/>
        </w:rPr>
        <w:t>omo ID para cada propietario, nú</w:t>
      </w:r>
      <w:r w:rsidR="00FA19D2" w:rsidRPr="004A3E87">
        <w:rPr>
          <w:rFonts w:cs="Times New Roman"/>
          <w:lang w:val="es-CO"/>
        </w:rPr>
        <w:t>mero de parcela, genero de agricultor, tipo de cultivo, temporalidad de cultivo</w:t>
      </w:r>
      <w:r w:rsidR="00115252" w:rsidRPr="007D60F7">
        <w:rPr>
          <w:rFonts w:cs="Times New Roman"/>
          <w:lang w:val="es-CO"/>
        </w:rPr>
        <w:t xml:space="preserve">, </w:t>
      </w:r>
      <w:r w:rsidR="00FA19D2" w:rsidRPr="007D60F7">
        <w:rPr>
          <w:rFonts w:cs="Times New Roman"/>
          <w:lang w:val="es-CO"/>
        </w:rPr>
        <w:t>área del cultivo</w:t>
      </w:r>
      <w:r w:rsidR="00115252" w:rsidRPr="007D60F7">
        <w:rPr>
          <w:rFonts w:cs="Times New Roman"/>
          <w:lang w:val="es-CO"/>
        </w:rPr>
        <w:t>, etc</w:t>
      </w:r>
      <w:r w:rsidR="006E1771" w:rsidRPr="007D60F7">
        <w:rPr>
          <w:rFonts w:cs="Times New Roman"/>
          <w:lang w:val="es-CO"/>
        </w:rPr>
        <w:t>.</w:t>
      </w:r>
      <w:r w:rsidR="00F879EC" w:rsidRPr="007D60F7">
        <w:rPr>
          <w:rFonts w:cs="Times New Roman"/>
          <w:lang w:val="es-CO"/>
        </w:rPr>
        <w:t xml:space="preserve"> Estos datos necesitan ser verificados y corregidos geográficamente</w:t>
      </w:r>
      <w:r w:rsidR="00A667CD" w:rsidRPr="007D60F7">
        <w:rPr>
          <w:rFonts w:cs="Times New Roman"/>
          <w:lang w:val="es-CO"/>
        </w:rPr>
        <w:t xml:space="preserve"> para evitar una extracción de características </w:t>
      </w:r>
      <w:r w:rsidR="00FA4C42" w:rsidRPr="007D60F7">
        <w:rPr>
          <w:rFonts w:cs="Times New Roman"/>
          <w:lang w:val="es-CO"/>
        </w:rPr>
        <w:t>errónea</w:t>
      </w:r>
      <w:r w:rsidR="00A667CD" w:rsidRPr="007D60F7">
        <w:rPr>
          <w:rFonts w:cs="Times New Roman"/>
          <w:lang w:val="es-CO"/>
        </w:rPr>
        <w:t>.</w:t>
      </w:r>
      <w:r w:rsidR="00F879EC" w:rsidRPr="007D60F7">
        <w:rPr>
          <w:rFonts w:cs="Times New Roman"/>
          <w:lang w:val="es-CO"/>
        </w:rPr>
        <w:t xml:space="preserve"> </w:t>
      </w:r>
    </w:p>
    <w:p w14:paraId="51194E27" w14:textId="4632611F" w:rsidR="00265013" w:rsidRPr="00624617" w:rsidRDefault="00290D89" w:rsidP="00265013">
      <w:pPr>
        <w:jc w:val="both"/>
        <w:rPr>
          <w:rFonts w:cs="Times New Roman"/>
          <w:lang w:val="es-CO"/>
        </w:rPr>
      </w:pPr>
      <w:r w:rsidRPr="007D60F7">
        <w:rPr>
          <w:rFonts w:cs="Times New Roman"/>
          <w:lang w:val="es-CO"/>
        </w:rPr>
        <w:t xml:space="preserve">Obteniendo los datos de las encuestas corregidos se </w:t>
      </w:r>
      <w:r w:rsidR="00265013" w:rsidRPr="007D60F7">
        <w:rPr>
          <w:rFonts w:cs="Times New Roman"/>
          <w:lang w:val="es-CO"/>
        </w:rPr>
        <w:t>crea</w:t>
      </w:r>
      <w:r w:rsidRPr="007D60F7">
        <w:rPr>
          <w:rFonts w:cs="Times New Roman"/>
          <w:lang w:val="es-CO"/>
        </w:rPr>
        <w:t xml:space="preserve"> un</w:t>
      </w:r>
      <w:r w:rsidR="00265013" w:rsidRPr="007D60F7">
        <w:rPr>
          <w:rFonts w:cs="Times New Roman"/>
          <w:lang w:val="es-CO"/>
        </w:rPr>
        <w:t xml:space="preserve"> flujo de trabajo (</w:t>
      </w:r>
      <w:r w:rsidRPr="007D60F7">
        <w:rPr>
          <w:rFonts w:cs="Times New Roman"/>
          <w:lang w:val="es-CO"/>
        </w:rPr>
        <w:t>Fig.</w:t>
      </w:r>
      <w:r w:rsidR="00265013" w:rsidRPr="007D60F7">
        <w:rPr>
          <w:rFonts w:cs="Times New Roman"/>
          <w:lang w:val="es-CO"/>
        </w:rPr>
        <w:t xml:space="preserve"> </w:t>
      </w:r>
      <w:del w:id="113" w:author="Montenegro, Frank David (Alliance Bioversity-CIAT)" w:date="2020-12-10T20:25:00Z">
        <w:r w:rsidR="00CF1E78" w:rsidRPr="007D60F7" w:rsidDel="00930F3D">
          <w:rPr>
            <w:rFonts w:cs="Times New Roman"/>
            <w:lang w:val="es-CO"/>
          </w:rPr>
          <w:delText>2</w:delText>
        </w:r>
      </w:del>
      <w:ins w:id="114" w:author="Montenegro, Frank David (Alliance Bioversity-CIAT)" w:date="2020-12-10T20:25:00Z">
        <w:r w:rsidR="00930F3D">
          <w:rPr>
            <w:rFonts w:cs="Times New Roman"/>
            <w:lang w:val="es-CO"/>
          </w:rPr>
          <w:t>4</w:t>
        </w:r>
      </w:ins>
      <w:r w:rsidR="00265013" w:rsidRPr="007D60F7">
        <w:rPr>
          <w:rFonts w:cs="Times New Roman"/>
          <w:lang w:val="es-CO"/>
        </w:rPr>
        <w:t>)</w:t>
      </w:r>
      <w:r w:rsidRPr="007D60F7">
        <w:rPr>
          <w:rFonts w:cs="Times New Roman"/>
          <w:lang w:val="es-CO"/>
        </w:rPr>
        <w:t xml:space="preserve"> explicando el </w:t>
      </w:r>
      <w:commentRangeStart w:id="115"/>
      <w:commentRangeStart w:id="116"/>
      <w:r w:rsidRPr="007D60F7">
        <w:rPr>
          <w:rFonts w:cs="Times New Roman"/>
          <w:lang w:val="es-CO"/>
        </w:rPr>
        <w:t>procesamiento de imágenes Landsat para este proyecto, que constan de la descarga, corrección, enmascaramiento de nubes</w:t>
      </w:r>
      <w:r w:rsidR="00273258" w:rsidRPr="007D60F7">
        <w:rPr>
          <w:rFonts w:cs="Times New Roman"/>
          <w:lang w:val="es-CO"/>
        </w:rPr>
        <w:t xml:space="preserve"> y zona de estudio</w:t>
      </w:r>
      <w:r w:rsidRPr="007D60F7">
        <w:rPr>
          <w:rFonts w:cs="Times New Roman"/>
          <w:lang w:val="es-CO"/>
        </w:rPr>
        <w:t xml:space="preserve">, creación de </w:t>
      </w:r>
      <w:r w:rsidR="00DB218F" w:rsidRPr="007D60F7">
        <w:rPr>
          <w:rFonts w:cs="Times New Roman"/>
          <w:lang w:val="es-CO"/>
        </w:rPr>
        <w:t>índices de vegetación</w:t>
      </w:r>
      <w:commentRangeEnd w:id="115"/>
      <w:r w:rsidR="005C1D4E" w:rsidRPr="00F1487D">
        <w:rPr>
          <w:rStyle w:val="CommentReference"/>
          <w:lang w:val="es-CO"/>
        </w:rPr>
        <w:commentReference w:id="115"/>
      </w:r>
      <w:commentRangeEnd w:id="116"/>
      <w:r w:rsidR="00CC0984" w:rsidRPr="00F1487D">
        <w:rPr>
          <w:rStyle w:val="CommentReference"/>
          <w:lang w:val="es-CO"/>
        </w:rPr>
        <w:commentReference w:id="116"/>
      </w:r>
      <w:r w:rsidR="00DB218F" w:rsidRPr="00624617">
        <w:rPr>
          <w:rFonts w:cs="Times New Roman"/>
          <w:lang w:val="es-CO"/>
        </w:rPr>
        <w:t>.</w:t>
      </w:r>
    </w:p>
    <w:p w14:paraId="52D814E5" w14:textId="77777777" w:rsidR="006A12C8" w:rsidRPr="00624617" w:rsidRDefault="00265013" w:rsidP="006A12C8">
      <w:pPr>
        <w:keepNext/>
        <w:jc w:val="center"/>
        <w:rPr>
          <w:lang w:val="es-CO"/>
        </w:rPr>
      </w:pPr>
      <w:r w:rsidRPr="00F1487D">
        <w:rPr>
          <w:rFonts w:cs="Times New Roman"/>
          <w:noProof/>
        </w:rPr>
        <w:lastRenderedPageBreak/>
        <w:drawing>
          <wp:inline distT="0" distB="0" distL="0" distR="0" wp14:anchorId="6540BAB7" wp14:editId="7F47EB7F">
            <wp:extent cx="4570001" cy="32613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5237" cy="3293643"/>
                    </a:xfrm>
                    <a:prstGeom prst="rect">
                      <a:avLst/>
                    </a:prstGeom>
                    <a:noFill/>
                  </pic:spPr>
                </pic:pic>
              </a:graphicData>
            </a:graphic>
          </wp:inline>
        </w:drawing>
      </w:r>
    </w:p>
    <w:p w14:paraId="46A67027" w14:textId="1D79FCAF" w:rsidR="00265013" w:rsidRPr="00624617" w:rsidRDefault="006A12C8" w:rsidP="006A12C8">
      <w:pPr>
        <w:pStyle w:val="Caption"/>
        <w:jc w:val="center"/>
        <w:rPr>
          <w:sz w:val="24"/>
          <w:lang w:val="es-CO"/>
        </w:rPr>
      </w:pPr>
      <w:bookmarkStart w:id="117" w:name="_Toc56185837"/>
      <w:proofErr w:type="spellStart"/>
      <w:r w:rsidRPr="00624617">
        <w:rPr>
          <w:lang w:val="es-CO"/>
        </w:rPr>
        <w:t>Fig</w:t>
      </w:r>
      <w:proofErr w:type="spellEnd"/>
      <w:r w:rsidRPr="00624617">
        <w:rPr>
          <w:lang w:val="es-CO"/>
        </w:rPr>
        <w:t xml:space="preserve"> </w:t>
      </w:r>
      <w:r w:rsidRPr="00F1487D">
        <w:rPr>
          <w:lang w:val="es-CO"/>
        </w:rPr>
        <w:fldChar w:fldCharType="begin"/>
      </w:r>
      <w:r w:rsidRPr="007D60F7">
        <w:rPr>
          <w:lang w:val="es-CO"/>
        </w:rPr>
        <w:instrText xml:space="preserve"> SEQ Fig \* ARABIC </w:instrText>
      </w:r>
      <w:r w:rsidRPr="00F1487D">
        <w:rPr>
          <w:lang w:val="es-CO"/>
        </w:rPr>
        <w:fldChar w:fldCharType="separate"/>
      </w:r>
      <w:ins w:id="118" w:author="Montenegro, Frank David (Alliance Bioversity-CIAT)" w:date="2020-12-10T20:22:00Z">
        <w:r w:rsidR="00450760">
          <w:rPr>
            <w:noProof/>
            <w:lang w:val="es-CO"/>
          </w:rPr>
          <w:t>4</w:t>
        </w:r>
      </w:ins>
      <w:del w:id="119" w:author="Montenegro, Frank David (Alliance Bioversity-CIAT)" w:date="2020-12-10T20:18:00Z">
        <w:r w:rsidR="00E30E83" w:rsidDel="00450760">
          <w:rPr>
            <w:noProof/>
            <w:lang w:val="es-CO"/>
          </w:rPr>
          <w:delText>2</w:delText>
        </w:r>
      </w:del>
      <w:r w:rsidRPr="00F1487D">
        <w:rPr>
          <w:lang w:val="es-CO"/>
        </w:rPr>
        <w:fldChar w:fldCharType="end"/>
      </w:r>
      <w:r w:rsidRPr="00624617">
        <w:rPr>
          <w:lang w:val="es-CO"/>
        </w:rPr>
        <w:t xml:space="preserve"> Flujo de trabajo</w:t>
      </w:r>
      <w:bookmarkEnd w:id="117"/>
    </w:p>
    <w:p w14:paraId="7A2975A3" w14:textId="77777777" w:rsidR="00F13AA1" w:rsidRPr="00624617" w:rsidRDefault="00F13AA1" w:rsidP="00E36D84">
      <w:pPr>
        <w:pStyle w:val="Heading2"/>
        <w:numPr>
          <w:ilvl w:val="1"/>
          <w:numId w:val="6"/>
        </w:numPr>
        <w:rPr>
          <w:rFonts w:cs="Times New Roman"/>
          <w:lang w:val="es-CO"/>
        </w:rPr>
      </w:pPr>
      <w:bookmarkStart w:id="120" w:name="_Toc56185771"/>
      <w:commentRangeStart w:id="121"/>
      <w:commentRangeStart w:id="122"/>
      <w:r w:rsidRPr="00624617">
        <w:rPr>
          <w:rFonts w:cs="Times New Roman"/>
          <w:lang w:val="es-CO"/>
        </w:rPr>
        <w:t>Imágenes Land</w:t>
      </w:r>
      <w:r w:rsidR="00B455D5" w:rsidRPr="00624617">
        <w:rPr>
          <w:rFonts w:cs="Times New Roman"/>
          <w:lang w:val="es-CO"/>
        </w:rPr>
        <w:t>s</w:t>
      </w:r>
      <w:r w:rsidRPr="00624617">
        <w:rPr>
          <w:rFonts w:cs="Times New Roman"/>
          <w:lang w:val="es-CO"/>
        </w:rPr>
        <w:t>at</w:t>
      </w:r>
      <w:bookmarkEnd w:id="120"/>
      <w:commentRangeEnd w:id="121"/>
      <w:r w:rsidR="000F24CF" w:rsidRPr="00F1487D">
        <w:rPr>
          <w:rStyle w:val="CommentReference"/>
          <w:rFonts w:eastAsiaTheme="minorHAnsi" w:cstheme="minorBidi"/>
          <w:lang w:val="es-CO"/>
        </w:rPr>
        <w:commentReference w:id="121"/>
      </w:r>
      <w:commentRangeEnd w:id="122"/>
      <w:r w:rsidR="009716CA" w:rsidRPr="00F1487D">
        <w:rPr>
          <w:rStyle w:val="CommentReference"/>
          <w:rFonts w:eastAsiaTheme="minorHAnsi" w:cstheme="minorBidi"/>
          <w:lang w:val="es-CO"/>
        </w:rPr>
        <w:commentReference w:id="122"/>
      </w:r>
    </w:p>
    <w:p w14:paraId="06F9D140" w14:textId="7F3F9327" w:rsidR="003A66C5" w:rsidRPr="00624617" w:rsidRDefault="000707C8" w:rsidP="00743C6A">
      <w:pPr>
        <w:jc w:val="both"/>
        <w:rPr>
          <w:rFonts w:cs="Times New Roman"/>
          <w:lang w:val="es-CO"/>
        </w:rPr>
      </w:pPr>
      <w:r w:rsidRPr="004A3E87">
        <w:rPr>
          <w:rFonts w:cs="Times New Roman"/>
          <w:lang w:val="es-CO"/>
        </w:rPr>
        <w:t>El programa Landsat es una serie de satélites de observación de la Tierra gestionados conjuntamente por el USGS y la NASA y ofrece el registro espacial más largo y continuo de la tierra que existe.</w:t>
      </w:r>
      <w:r w:rsidR="003A66C5" w:rsidRPr="007D60F7">
        <w:rPr>
          <w:rFonts w:cs="Times New Roman"/>
          <w:lang w:val="es-CO"/>
        </w:rPr>
        <w:t xml:space="preserve"> El primer satélite llamado Landsat 1 fue puesto en órbita el 23 de julio de 1972, hasta la fecha hay 8 misiones Landsat</w:t>
      </w:r>
      <w:r w:rsidR="009716CA" w:rsidRPr="007D60F7">
        <w:rPr>
          <w:rFonts w:cs="Times New Roman"/>
          <w:lang w:val="es-CO"/>
        </w:rPr>
        <w:t xml:space="preserve"> y e</w:t>
      </w:r>
      <w:r w:rsidR="003A66C5" w:rsidRPr="007D60F7">
        <w:rPr>
          <w:rFonts w:cs="Times New Roman"/>
          <w:lang w:val="es-CO"/>
        </w:rPr>
        <w:t xml:space="preserve">n la actualidad solo funcionan Landsat 7 y 8. En el año 2002 el sensor del Landsat 7 presentó una falla, por la cual se comenzaron a generar imágenes satelitales llamadas SLC, por sus siglas en inglés </w:t>
      </w:r>
      <w:proofErr w:type="spellStart"/>
      <w:r w:rsidR="003A66C5" w:rsidRPr="007D60F7">
        <w:rPr>
          <w:rFonts w:cs="Times New Roman"/>
          <w:lang w:val="es-CO"/>
        </w:rPr>
        <w:t>Scan</w:t>
      </w:r>
      <w:proofErr w:type="spellEnd"/>
      <w:r w:rsidR="003A66C5" w:rsidRPr="007D60F7">
        <w:rPr>
          <w:rFonts w:cs="Times New Roman"/>
          <w:lang w:val="es-CO"/>
        </w:rPr>
        <w:t xml:space="preserve"> Line Corrector. Esta falla origina en todas las imágenes capturadas una pérdida de datos de al menos 22%.</w:t>
      </w:r>
      <w:r w:rsidR="009716CA" w:rsidRPr="007D60F7">
        <w:rPr>
          <w:rFonts w:cs="Times New Roman"/>
          <w:lang w:val="es-CO"/>
        </w:rPr>
        <w:t xml:space="preserve"> El programa cuenta con un identificador único por fila y columna para un</w:t>
      </w:r>
      <w:r w:rsidR="009716CA" w:rsidRPr="00624617">
        <w:rPr>
          <w:rFonts w:cs="Times New Roman"/>
          <w:lang w:val="es-CO"/>
        </w:rPr>
        <w:t>a porción de la tierra especifico, además los dos satélites cuentan con una resolución espacial y temporal de 30 metros y 16 días respectivamente.</w:t>
      </w:r>
      <w:r w:rsidR="003A66C5" w:rsidRPr="00624617">
        <w:rPr>
          <w:rFonts w:cs="Times New Roman"/>
          <w:lang w:val="es-CO"/>
        </w:rPr>
        <w:fldChar w:fldCharType="begin" w:fldLock="1"/>
      </w:r>
      <w:r w:rsidR="008E6D9F"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66C5" w:rsidRPr="00624617">
        <w:rPr>
          <w:rFonts w:cs="Times New Roman"/>
          <w:lang w:val="es-CO"/>
        </w:rPr>
        <w:fldChar w:fldCharType="separate"/>
      </w:r>
      <w:r w:rsidR="003A66C5" w:rsidRPr="00624617">
        <w:rPr>
          <w:rFonts w:cs="Times New Roman"/>
          <w:noProof/>
          <w:lang w:val="es-CO"/>
        </w:rPr>
        <w:t>(USGS, 2011)</w:t>
      </w:r>
      <w:r w:rsidR="003A66C5" w:rsidRPr="00624617">
        <w:rPr>
          <w:rFonts w:cs="Times New Roman"/>
          <w:lang w:val="es-CO"/>
        </w:rPr>
        <w:fldChar w:fldCharType="end"/>
      </w:r>
    </w:p>
    <w:p w14:paraId="2392D684" w14:textId="23AC763B" w:rsidR="00F13AA1" w:rsidRPr="00624617" w:rsidRDefault="009716CA" w:rsidP="00743C6A">
      <w:pPr>
        <w:jc w:val="both"/>
        <w:rPr>
          <w:rFonts w:cs="Times New Roman"/>
          <w:lang w:val="es-CO"/>
        </w:rPr>
      </w:pPr>
      <w:r w:rsidRPr="00624617">
        <w:rPr>
          <w:rFonts w:cs="Times New Roman"/>
          <w:lang w:val="es-CO"/>
        </w:rPr>
        <w:t>Se</w:t>
      </w:r>
      <w:r w:rsidR="00051959" w:rsidRPr="00624617">
        <w:rPr>
          <w:rFonts w:cs="Times New Roman"/>
          <w:lang w:val="es-CO"/>
        </w:rPr>
        <w:t xml:space="preserve"> recopilaron imágenes Landsat </w:t>
      </w:r>
      <w:r w:rsidR="00B6754D" w:rsidRPr="00624617">
        <w:rPr>
          <w:rFonts w:cs="Times New Roman"/>
          <w:lang w:val="es-CO"/>
        </w:rPr>
        <w:t xml:space="preserve">entre 2011 a 2019 </w:t>
      </w:r>
      <w:r w:rsidR="00051959" w:rsidRPr="00624617">
        <w:rPr>
          <w:rFonts w:cs="Times New Roman"/>
          <w:lang w:val="es-CO"/>
        </w:rPr>
        <w:t xml:space="preserve">de la </w:t>
      </w:r>
      <w:proofErr w:type="spellStart"/>
      <w:r w:rsidR="00051959" w:rsidRPr="00624617">
        <w:rPr>
          <w:rFonts w:cs="Times New Roman"/>
          <w:lang w:val="es-CO"/>
        </w:rPr>
        <w:t>precolección</w:t>
      </w:r>
      <w:proofErr w:type="spellEnd"/>
      <w:r w:rsidR="00051959" w:rsidRPr="00624617">
        <w:rPr>
          <w:rFonts w:cs="Times New Roman"/>
          <w:lang w:val="es-CO"/>
        </w:rPr>
        <w:t xml:space="preserve"> </w:t>
      </w:r>
      <w:r w:rsidR="002434B0" w:rsidRPr="00624617">
        <w:rPr>
          <w:rFonts w:cs="Times New Roman"/>
          <w:lang w:val="es-CO"/>
        </w:rPr>
        <w:t>1</w:t>
      </w:r>
      <w:r w:rsidR="00051959" w:rsidRPr="00624617">
        <w:rPr>
          <w:rFonts w:cs="Times New Roman"/>
          <w:lang w:val="es-CO"/>
        </w:rPr>
        <w:t xml:space="preserve"> para </w:t>
      </w:r>
      <w:r w:rsidR="002434B0" w:rsidRPr="00624617">
        <w:rPr>
          <w:rFonts w:cs="Times New Roman"/>
          <w:lang w:val="es-CO"/>
        </w:rPr>
        <w:t>2</w:t>
      </w:r>
      <w:r w:rsidR="00051959" w:rsidRPr="00624617">
        <w:rPr>
          <w:rFonts w:cs="Times New Roman"/>
          <w:lang w:val="es-CO"/>
        </w:rPr>
        <w:t xml:space="preserve"> </w:t>
      </w:r>
      <w:proofErr w:type="spellStart"/>
      <w:r w:rsidR="00051959" w:rsidRPr="00624617">
        <w:rPr>
          <w:rFonts w:cs="Times New Roman"/>
          <w:lang w:val="es-CO"/>
        </w:rPr>
        <w:t>path</w:t>
      </w:r>
      <w:proofErr w:type="spellEnd"/>
      <w:r w:rsidR="00051959" w:rsidRPr="00624617">
        <w:rPr>
          <w:rFonts w:cs="Times New Roman"/>
          <w:lang w:val="es-CO"/>
        </w:rPr>
        <w:t xml:space="preserve">/ 3 </w:t>
      </w:r>
      <w:proofErr w:type="spellStart"/>
      <w:r w:rsidR="00051959" w:rsidRPr="00624617">
        <w:rPr>
          <w:rFonts w:cs="Times New Roman"/>
          <w:lang w:val="es-CO"/>
        </w:rPr>
        <w:t>row</w:t>
      </w:r>
      <w:proofErr w:type="spellEnd"/>
      <w:r w:rsidR="002434B0" w:rsidRPr="00624617">
        <w:rPr>
          <w:rFonts w:cs="Times New Roman"/>
          <w:lang w:val="es-CO"/>
        </w:rPr>
        <w:t xml:space="preserve"> </w:t>
      </w:r>
      <w:r w:rsidR="00051959" w:rsidRPr="00624617">
        <w:rPr>
          <w:rFonts w:cs="Times New Roman"/>
          <w:lang w:val="es-CO"/>
        </w:rPr>
        <w:t>(</w:t>
      </w:r>
      <w:proofErr w:type="spellStart"/>
      <w:r w:rsidR="002434B0" w:rsidRPr="00624617">
        <w:rPr>
          <w:rFonts w:cs="Times New Roman"/>
          <w:lang w:val="es-CO"/>
        </w:rPr>
        <w:t>path</w:t>
      </w:r>
      <w:proofErr w:type="spellEnd"/>
      <w:r w:rsidR="002434B0" w:rsidRPr="00624617">
        <w:rPr>
          <w:rFonts w:cs="Times New Roman"/>
          <w:lang w:val="es-CO"/>
        </w:rPr>
        <w:t xml:space="preserve"> 7/ </w:t>
      </w:r>
      <w:proofErr w:type="spellStart"/>
      <w:r w:rsidR="002434B0" w:rsidRPr="00624617">
        <w:rPr>
          <w:rFonts w:cs="Times New Roman"/>
          <w:lang w:val="es-CO"/>
        </w:rPr>
        <w:t>row</w:t>
      </w:r>
      <w:proofErr w:type="spellEnd"/>
      <w:r w:rsidR="002434B0" w:rsidRPr="00624617">
        <w:rPr>
          <w:rFonts w:cs="Times New Roman"/>
          <w:lang w:val="es-CO"/>
        </w:rPr>
        <w:t xml:space="preserve"> </w:t>
      </w:r>
      <w:r w:rsidR="001F34A8" w:rsidRPr="00624617">
        <w:rPr>
          <w:rFonts w:cs="Times New Roman"/>
          <w:lang w:val="es-CO"/>
        </w:rPr>
        <w:t>46</w:t>
      </w:r>
      <w:r w:rsidR="00821AEC" w:rsidRPr="00624617">
        <w:rPr>
          <w:rFonts w:cs="Times New Roman"/>
          <w:lang w:val="es-CO"/>
        </w:rPr>
        <w:t>-</w:t>
      </w:r>
      <w:r w:rsidR="001F34A8" w:rsidRPr="00624617">
        <w:rPr>
          <w:rFonts w:cs="Times New Roman"/>
          <w:lang w:val="es-CO"/>
        </w:rPr>
        <w:t xml:space="preserve">48 </w:t>
      </w:r>
      <w:r w:rsidR="002434B0" w:rsidRPr="00624617">
        <w:rPr>
          <w:rFonts w:cs="Times New Roman"/>
          <w:lang w:val="es-CO"/>
        </w:rPr>
        <w:t xml:space="preserve">y </w:t>
      </w:r>
      <w:proofErr w:type="spellStart"/>
      <w:r w:rsidR="00051959" w:rsidRPr="00624617">
        <w:rPr>
          <w:rFonts w:cs="Times New Roman"/>
          <w:lang w:val="es-CO"/>
        </w:rPr>
        <w:t>path</w:t>
      </w:r>
      <w:proofErr w:type="spellEnd"/>
      <w:r w:rsidR="00051959" w:rsidRPr="00624617">
        <w:rPr>
          <w:rFonts w:cs="Times New Roman"/>
          <w:lang w:val="es-CO"/>
        </w:rPr>
        <w:t xml:space="preserve"> 8/ </w:t>
      </w:r>
      <w:proofErr w:type="spellStart"/>
      <w:r w:rsidR="00051959" w:rsidRPr="00624617">
        <w:rPr>
          <w:rFonts w:cs="Times New Roman"/>
          <w:lang w:val="es-CO"/>
        </w:rPr>
        <w:t>row</w:t>
      </w:r>
      <w:proofErr w:type="spellEnd"/>
      <w:r w:rsidR="00051959" w:rsidRPr="00624617">
        <w:rPr>
          <w:rFonts w:cs="Times New Roman"/>
          <w:lang w:val="es-CO"/>
        </w:rPr>
        <w:t xml:space="preserve"> 46</w:t>
      </w:r>
      <w:r w:rsidR="00910997" w:rsidRPr="00624617">
        <w:rPr>
          <w:rFonts w:cs="Times New Roman"/>
          <w:lang w:val="es-CO"/>
        </w:rPr>
        <w:t>,</w:t>
      </w:r>
      <w:r w:rsidR="00051959" w:rsidRPr="00624617">
        <w:rPr>
          <w:rFonts w:cs="Times New Roman"/>
          <w:lang w:val="es-CO"/>
        </w:rPr>
        <w:t>4</w:t>
      </w:r>
      <w:r w:rsidR="00910997" w:rsidRPr="00624617">
        <w:rPr>
          <w:rFonts w:cs="Times New Roman"/>
          <w:lang w:val="es-CO"/>
        </w:rPr>
        <w:t xml:space="preserve">7; Fig. </w:t>
      </w:r>
      <w:del w:id="123" w:author="Montenegro, Frank David (Alliance Bioversity-CIAT)" w:date="2020-12-10T20:25:00Z">
        <w:r w:rsidR="00910997" w:rsidRPr="00624617" w:rsidDel="00930F3D">
          <w:rPr>
            <w:rFonts w:cs="Times New Roman"/>
            <w:lang w:val="es-CO"/>
          </w:rPr>
          <w:delText>3</w:delText>
        </w:r>
      </w:del>
      <w:ins w:id="124" w:author="Montenegro, Frank David (Alliance Bioversity-CIAT)" w:date="2020-12-10T20:25:00Z">
        <w:r w:rsidR="00930F3D">
          <w:rPr>
            <w:rFonts w:cs="Times New Roman"/>
            <w:lang w:val="es-CO"/>
          </w:rPr>
          <w:t>5</w:t>
        </w:r>
      </w:ins>
      <w:r w:rsidR="00051959" w:rsidRPr="00624617">
        <w:rPr>
          <w:rFonts w:cs="Times New Roman"/>
          <w:lang w:val="es-CO"/>
        </w:rPr>
        <w:t xml:space="preserve">) </w:t>
      </w:r>
      <w:r w:rsidR="00B6754D" w:rsidRPr="00624617">
        <w:rPr>
          <w:rFonts w:cs="Times New Roman"/>
          <w:lang w:val="es-CO"/>
        </w:rPr>
        <w:t>con un total de 5,</w:t>
      </w:r>
      <w:r w:rsidR="00051959" w:rsidRPr="00624617">
        <w:rPr>
          <w:rFonts w:cs="Times New Roman"/>
          <w:lang w:val="es-CO"/>
        </w:rPr>
        <w:t>c</w:t>
      </w:r>
      <w:r w:rsidR="00B6754D" w:rsidRPr="00624617">
        <w:rPr>
          <w:rFonts w:cs="Times New Roman"/>
          <w:lang w:val="es-CO"/>
        </w:rPr>
        <w:t>ada imagen debe cumplir c</w:t>
      </w:r>
      <w:r w:rsidR="00051959" w:rsidRPr="00624617">
        <w:rPr>
          <w:rFonts w:cs="Times New Roman"/>
          <w:lang w:val="es-CO"/>
        </w:rPr>
        <w:t>on menos del 3</w:t>
      </w:r>
      <w:r w:rsidR="00FF218A" w:rsidRPr="00624617">
        <w:rPr>
          <w:rFonts w:cs="Times New Roman"/>
          <w:lang w:val="es-CO"/>
        </w:rPr>
        <w:t>0</w:t>
      </w:r>
      <w:r w:rsidR="00051959" w:rsidRPr="00624617">
        <w:rPr>
          <w:rFonts w:cs="Times New Roman"/>
          <w:lang w:val="es-CO"/>
        </w:rPr>
        <w:t xml:space="preserve">% de nubes portada </w:t>
      </w:r>
      <w:r w:rsidR="0068022B" w:rsidRPr="00624617">
        <w:rPr>
          <w:rFonts w:cs="Times New Roman"/>
          <w:lang w:val="es-CO"/>
        </w:rPr>
        <w:fldChar w:fldCharType="begin" w:fldLock="1"/>
      </w:r>
      <w:r w:rsidR="00B726DD" w:rsidRPr="00624617">
        <w:rPr>
          <w:rFonts w:cs="Times New Roman"/>
          <w:lang w:val="es-CO"/>
        </w:rPr>
        <w:instrText>ADDIN CSL_CITATION {"citationItems":[{"id":"ITEM-1","itemData":{"URL":"https://www.usgs.gov/centers/eros","abstract":"Data source for elevation data","accessed":{"date-parts":[["2020","8","20"]]},"author":[{"dropping-particle":"","family":"USGS","given":"","non-dropping-particle":"","parse-names":false,"suffix":""}],"id":"ITEM-1","issued":{"date-parts":[["2016"]]},"title":"Earth Resources Observation and Science (EROS) Center","type":"webpage"},"uris":["http://www.mendeley.com/documents/?uuid=501a6a6e-4afd-36a6-b61d-de908447f393"]}],"mendeley":{"formattedCitation":"(USGS, 2016)","plainTextFormattedCitation":"(USGS, 2016)","previouslyFormattedCitation":"(USGS, 2016)"},"properties":{"noteIndex":0},"schema":"https://github.com/citation-style-language/schema/raw/master/csl-citation.json"}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(USGS, 2016)</w:t>
      </w:r>
      <w:r w:rsidR="0068022B" w:rsidRPr="00624617">
        <w:rPr>
          <w:rFonts w:cs="Times New Roman"/>
          <w:lang w:val="es-CO"/>
        </w:rPr>
        <w:fldChar w:fldCharType="end"/>
      </w:r>
      <w:r w:rsidR="00051959" w:rsidRPr="00624617">
        <w:rPr>
          <w:rFonts w:cs="Times New Roman"/>
          <w:lang w:val="es-CO"/>
        </w:rPr>
        <w:t xml:space="preserve">. En total se recolectaron </w:t>
      </w:r>
      <w:r w:rsidR="00B6754D" w:rsidRPr="00624617">
        <w:rPr>
          <w:rFonts w:cs="Times New Roman"/>
          <w:lang w:val="es-CO"/>
        </w:rPr>
        <w:t xml:space="preserve">882 </w:t>
      </w:r>
      <w:r w:rsidR="00051959" w:rsidRPr="00624617">
        <w:rPr>
          <w:rFonts w:cs="Times New Roman"/>
          <w:lang w:val="es-CO"/>
        </w:rPr>
        <w:t>imágenes Landsat d</w:t>
      </w:r>
      <w:r w:rsidR="00AB0F93" w:rsidRPr="00624617">
        <w:rPr>
          <w:rFonts w:cs="Times New Roman"/>
          <w:lang w:val="es-CO"/>
        </w:rPr>
        <w:t>e todos los satélites Landsat (</w:t>
      </w:r>
      <w:r w:rsidR="00051959" w:rsidRPr="00624617">
        <w:rPr>
          <w:rFonts w:cs="Times New Roman"/>
          <w:lang w:val="es-CO"/>
        </w:rPr>
        <w:t xml:space="preserve">7/8), con </w:t>
      </w:r>
      <w:r w:rsidR="00B6754D" w:rsidRPr="00624617">
        <w:rPr>
          <w:rFonts w:cs="Times New Roman"/>
          <w:lang w:val="es-CO"/>
        </w:rPr>
        <w:t>23.8</w:t>
      </w:r>
      <w:r w:rsidR="00051959" w:rsidRPr="00624617">
        <w:rPr>
          <w:rFonts w:cs="Times New Roman"/>
          <w:lang w:val="es-CO"/>
        </w:rPr>
        <w:t xml:space="preserve">% de las imágenes provenientes de Landsat </w:t>
      </w:r>
      <w:r w:rsidR="00AB0F93" w:rsidRPr="00624617">
        <w:rPr>
          <w:rFonts w:cs="Times New Roman"/>
          <w:lang w:val="es-CO"/>
        </w:rPr>
        <w:t>7</w:t>
      </w:r>
      <w:r w:rsidR="00051959" w:rsidRPr="00624617">
        <w:rPr>
          <w:rFonts w:cs="Times New Roman"/>
          <w:lang w:val="es-CO"/>
        </w:rPr>
        <w:t xml:space="preserve"> (</w:t>
      </w:r>
      <w:r w:rsidR="00B6754D" w:rsidRPr="00624617">
        <w:rPr>
          <w:rFonts w:cs="Times New Roman"/>
          <w:lang w:val="es-CO"/>
        </w:rPr>
        <w:t>210</w:t>
      </w:r>
      <w:r w:rsidR="00051959" w:rsidRPr="00624617">
        <w:rPr>
          <w:rFonts w:cs="Times New Roman"/>
          <w:lang w:val="es-CO"/>
        </w:rPr>
        <w:t>)</w:t>
      </w:r>
      <w:r w:rsidR="00AB0F93" w:rsidRPr="00624617">
        <w:rPr>
          <w:rFonts w:cs="Times New Roman"/>
          <w:lang w:val="es-CO"/>
        </w:rPr>
        <w:t xml:space="preserve"> </w:t>
      </w:r>
      <w:r w:rsidR="00051959" w:rsidRPr="00624617">
        <w:rPr>
          <w:rFonts w:cs="Times New Roman"/>
          <w:lang w:val="es-CO"/>
        </w:rPr>
        <w:t xml:space="preserve">y un </w:t>
      </w:r>
      <w:r w:rsidR="00B6754D" w:rsidRPr="00624617">
        <w:rPr>
          <w:rFonts w:cs="Times New Roman"/>
          <w:lang w:val="es-CO"/>
        </w:rPr>
        <w:t>76.2</w:t>
      </w:r>
      <w:r w:rsidR="00051959" w:rsidRPr="00624617">
        <w:rPr>
          <w:rFonts w:cs="Times New Roman"/>
          <w:lang w:val="es-CO"/>
        </w:rPr>
        <w:t>% adicional de Landsat 8</w:t>
      </w:r>
      <w:r w:rsidR="00B6754D" w:rsidRPr="00624617">
        <w:rPr>
          <w:rFonts w:cs="Times New Roman"/>
          <w:lang w:val="es-CO"/>
        </w:rPr>
        <w:t xml:space="preserve"> </w:t>
      </w:r>
      <w:r w:rsidR="00051959" w:rsidRPr="00624617">
        <w:rPr>
          <w:rFonts w:cs="Times New Roman"/>
          <w:lang w:val="es-CO"/>
        </w:rPr>
        <w:t>(</w:t>
      </w:r>
      <w:r w:rsidR="00B6754D" w:rsidRPr="00624617">
        <w:rPr>
          <w:rFonts w:cs="Times New Roman"/>
          <w:lang w:val="es-CO"/>
        </w:rPr>
        <w:t>672</w:t>
      </w:r>
      <w:r w:rsidR="00051959" w:rsidRPr="00624617">
        <w:rPr>
          <w:rFonts w:cs="Times New Roman"/>
          <w:lang w:val="es-CO"/>
        </w:rPr>
        <w:t xml:space="preserve">) como se presenta en la Figura </w:t>
      </w:r>
      <w:del w:id="125" w:author="Montenegro, Frank David (Alliance Bioversity-CIAT)" w:date="2020-12-10T20:25:00Z">
        <w:r w:rsidR="00B6754D" w:rsidRPr="00624617" w:rsidDel="00930F3D">
          <w:rPr>
            <w:rFonts w:cs="Times New Roman"/>
            <w:lang w:val="es-CO"/>
          </w:rPr>
          <w:delText>5</w:delText>
        </w:r>
      </w:del>
      <w:ins w:id="126" w:author="Montenegro, Frank David (Alliance Bioversity-CIAT)" w:date="2020-12-10T20:25:00Z">
        <w:r w:rsidR="00930F3D">
          <w:rPr>
            <w:rFonts w:cs="Times New Roman"/>
            <w:lang w:val="es-CO"/>
          </w:rPr>
          <w:t>7</w:t>
        </w:r>
      </w:ins>
      <w:r w:rsidR="00051959" w:rsidRPr="00624617">
        <w:rPr>
          <w:rFonts w:cs="Times New Roman"/>
          <w:lang w:val="es-CO"/>
        </w:rPr>
        <w:t xml:space="preserve">. Durante </w:t>
      </w:r>
      <w:r w:rsidR="00FF218A" w:rsidRPr="00624617">
        <w:rPr>
          <w:rFonts w:cs="Times New Roman"/>
          <w:lang w:val="es-CO"/>
        </w:rPr>
        <w:t xml:space="preserve">los </w:t>
      </w:r>
      <w:r w:rsidR="00051959" w:rsidRPr="00624617">
        <w:rPr>
          <w:rFonts w:cs="Times New Roman"/>
          <w:lang w:val="es-CO"/>
        </w:rPr>
        <w:t>años</w:t>
      </w:r>
      <w:r w:rsidR="003C687C" w:rsidRPr="00624617">
        <w:rPr>
          <w:rFonts w:cs="Times New Roman"/>
          <w:lang w:val="es-CO"/>
        </w:rPr>
        <w:t xml:space="preserve"> 2011 - </w:t>
      </w:r>
      <w:r w:rsidR="00051959" w:rsidRPr="00624617">
        <w:rPr>
          <w:rFonts w:cs="Times New Roman"/>
          <w:lang w:val="es-CO"/>
        </w:rPr>
        <w:t>2012</w:t>
      </w:r>
      <w:r w:rsidR="00FF218A" w:rsidRPr="00624617">
        <w:rPr>
          <w:rFonts w:cs="Times New Roman"/>
          <w:lang w:val="es-CO"/>
        </w:rPr>
        <w:t xml:space="preserve"> solo funciono el satélite </w:t>
      </w:r>
      <w:r w:rsidR="00051959" w:rsidRPr="00624617">
        <w:rPr>
          <w:rFonts w:cs="Times New Roman"/>
          <w:lang w:val="es-CO"/>
        </w:rPr>
        <w:t>Landsat 7</w:t>
      </w:r>
      <w:r w:rsidR="003C687C" w:rsidRPr="00624617">
        <w:rPr>
          <w:rFonts w:cs="Times New Roman"/>
          <w:lang w:val="es-CO"/>
        </w:rPr>
        <w:t xml:space="preserve"> y</w:t>
      </w:r>
      <w:r w:rsidR="00FF218A" w:rsidRPr="00624617">
        <w:rPr>
          <w:rFonts w:cs="Times New Roman"/>
          <w:lang w:val="es-CO"/>
        </w:rPr>
        <w:t xml:space="preserve"> desde el </w:t>
      </w:r>
      <w:r w:rsidR="003C687C" w:rsidRPr="00624617">
        <w:rPr>
          <w:rFonts w:cs="Times New Roman"/>
          <w:lang w:val="es-CO"/>
        </w:rPr>
        <w:t>2013</w:t>
      </w:r>
      <w:r w:rsidR="00FF218A" w:rsidRPr="00624617">
        <w:rPr>
          <w:rFonts w:cs="Times New Roman"/>
          <w:lang w:val="es-CO"/>
        </w:rPr>
        <w:t xml:space="preserve"> </w:t>
      </w:r>
      <w:r w:rsidR="003C687C" w:rsidRPr="00624617">
        <w:rPr>
          <w:rFonts w:cs="Times New Roman"/>
          <w:lang w:val="es-CO"/>
        </w:rPr>
        <w:t>-</w:t>
      </w:r>
      <w:r w:rsidR="00FF218A" w:rsidRPr="00624617">
        <w:rPr>
          <w:rFonts w:cs="Times New Roman"/>
          <w:lang w:val="es-CO"/>
        </w:rPr>
        <w:t xml:space="preserve"> 2019 </w:t>
      </w:r>
      <w:r w:rsidR="00EE6C7E" w:rsidRPr="00624617">
        <w:rPr>
          <w:rFonts w:cs="Times New Roman"/>
          <w:lang w:val="es-CO"/>
        </w:rPr>
        <w:t>trabajábamos con</w:t>
      </w:r>
      <w:r w:rsidR="00FF218A" w:rsidRPr="00624617">
        <w:rPr>
          <w:rFonts w:cs="Times New Roman"/>
          <w:lang w:val="es-CO"/>
        </w:rPr>
        <w:t xml:space="preserve"> Landsat 8</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el número promedio de imágenes fue de </w:t>
      </w:r>
      <w:r w:rsidR="00B6754D" w:rsidRPr="00624617">
        <w:rPr>
          <w:rFonts w:cs="Times New Roman"/>
          <w:lang w:val="es-CO"/>
        </w:rPr>
        <w:t xml:space="preserve">73.5 </w:t>
      </w:r>
      <w:r w:rsidR="00051959" w:rsidRPr="00624617">
        <w:rPr>
          <w:rFonts w:cs="Times New Roman"/>
          <w:lang w:val="es-CO"/>
        </w:rPr>
        <w:t>por año (</w:t>
      </w:r>
      <w:proofErr w:type="spellStart"/>
      <w:r w:rsidR="00051959" w:rsidRPr="00624617">
        <w:rPr>
          <w:rFonts w:cs="Times New Roman"/>
          <w:lang w:val="es-CO"/>
        </w:rPr>
        <w:t>Fig</w:t>
      </w:r>
      <w:proofErr w:type="spellEnd"/>
      <w:r w:rsidR="00051959" w:rsidRPr="00624617">
        <w:rPr>
          <w:rFonts w:cs="Times New Roman"/>
          <w:lang w:val="es-CO"/>
        </w:rPr>
        <w:t xml:space="preserve"> </w:t>
      </w:r>
      <w:del w:id="127" w:author="Montenegro, Frank David (Alliance Bioversity-CIAT)" w:date="2020-12-10T20:26:00Z">
        <w:r w:rsidR="00B6754D" w:rsidRPr="00624617" w:rsidDel="00930F3D">
          <w:rPr>
            <w:rFonts w:cs="Times New Roman"/>
            <w:lang w:val="es-CO"/>
          </w:rPr>
          <w:delText>5</w:delText>
        </w:r>
      </w:del>
      <w:ins w:id="128" w:author="Montenegro, Frank David (Alliance Bioversity-CIAT)" w:date="2020-12-10T20:26:00Z">
        <w:r w:rsidR="00930F3D">
          <w:rPr>
            <w:rFonts w:cs="Times New Roman"/>
            <w:lang w:val="es-CO"/>
          </w:rPr>
          <w:t>7</w:t>
        </w:r>
      </w:ins>
      <w:r w:rsidR="00051959" w:rsidRPr="00624617">
        <w:rPr>
          <w:rFonts w:cs="Times New Roman"/>
          <w:lang w:val="es-CO"/>
        </w:rPr>
        <w:t>). Estudios anteriores han sugerido que se desean al menos 10</w:t>
      </w:r>
      <w:r w:rsidR="00FF218A" w:rsidRPr="00624617">
        <w:rPr>
          <w:rFonts w:cs="Times New Roman"/>
          <w:lang w:val="es-CO"/>
        </w:rPr>
        <w:t xml:space="preserve"> </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12 imágenes por año para generar una </w:t>
      </w:r>
      <w:r w:rsidR="00FF218A" w:rsidRPr="00624617">
        <w:rPr>
          <w:rFonts w:cs="Times New Roman"/>
          <w:lang w:val="es-CO"/>
        </w:rPr>
        <w:t xml:space="preserve">tendencia </w:t>
      </w:r>
      <w:r w:rsidR="00051959" w:rsidRPr="00624617">
        <w:rPr>
          <w:rFonts w:cs="Times New Roman"/>
          <w:lang w:val="es-CO"/>
        </w:rPr>
        <w:t>confiable.</w:t>
      </w:r>
    </w:p>
    <w:p w14:paraId="3ED6259B" w14:textId="77777777" w:rsidR="00910997" w:rsidRPr="00624617" w:rsidRDefault="00910997" w:rsidP="00B6754D">
      <w:pPr>
        <w:keepNext/>
        <w:jc w:val="center"/>
        <w:rPr>
          <w:lang w:val="es-CO"/>
        </w:rPr>
      </w:pPr>
      <w:r w:rsidRPr="00624617">
        <w:rPr>
          <w:noProof/>
        </w:rPr>
        <w:lastRenderedPageBreak/>
        <w:drawing>
          <wp:inline distT="0" distB="0" distL="0" distR="0" wp14:anchorId="47B2DE04" wp14:editId="25493981">
            <wp:extent cx="2880360" cy="3340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4924" cy="3345712"/>
                    </a:xfrm>
                    <a:prstGeom prst="rect">
                      <a:avLst/>
                    </a:prstGeom>
                  </pic:spPr>
                </pic:pic>
              </a:graphicData>
            </a:graphic>
          </wp:inline>
        </w:drawing>
      </w:r>
    </w:p>
    <w:p w14:paraId="5CEFC634" w14:textId="320C3410" w:rsidR="00910997" w:rsidRPr="00624617" w:rsidRDefault="00910997" w:rsidP="00B6754D">
      <w:pPr>
        <w:pStyle w:val="Caption"/>
        <w:jc w:val="center"/>
        <w:rPr>
          <w:rFonts w:cs="Times New Roman"/>
          <w:lang w:val="es-CO"/>
        </w:rPr>
      </w:pPr>
      <w:proofErr w:type="spellStart"/>
      <w:r w:rsidRPr="00624617">
        <w:rPr>
          <w:lang w:val="es-CO"/>
        </w:rPr>
        <w:t>Fig</w:t>
      </w:r>
      <w:proofErr w:type="spellEnd"/>
      <w:r w:rsidRPr="00624617">
        <w:rPr>
          <w:lang w:val="es-CO"/>
        </w:rPr>
        <w:t xml:space="preserve"> </w:t>
      </w:r>
      <w:r w:rsidRPr="00624617">
        <w:rPr>
          <w:lang w:val="es-CO"/>
        </w:rPr>
        <w:fldChar w:fldCharType="begin"/>
      </w:r>
      <w:r w:rsidRPr="00624617">
        <w:rPr>
          <w:lang w:val="es-CO"/>
        </w:rPr>
        <w:instrText xml:space="preserve"> SEQ Fig \* ARABIC </w:instrText>
      </w:r>
      <w:r w:rsidRPr="00624617">
        <w:rPr>
          <w:lang w:val="es-CO"/>
        </w:rPr>
        <w:fldChar w:fldCharType="separate"/>
      </w:r>
      <w:ins w:id="129" w:author="Montenegro, Frank David (Alliance Bioversity-CIAT)" w:date="2020-12-10T20:22:00Z">
        <w:r w:rsidR="00450760">
          <w:rPr>
            <w:noProof/>
            <w:lang w:val="es-CO"/>
          </w:rPr>
          <w:t>5</w:t>
        </w:r>
      </w:ins>
      <w:del w:id="130" w:author="Montenegro, Frank David (Alliance Bioversity-CIAT)" w:date="2020-12-10T20:18:00Z">
        <w:r w:rsidR="00E30E83" w:rsidDel="00450760">
          <w:rPr>
            <w:noProof/>
            <w:lang w:val="es-CO"/>
          </w:rPr>
          <w:delText>3</w:delText>
        </w:r>
      </w:del>
      <w:r w:rsidRPr="00624617">
        <w:rPr>
          <w:lang w:val="es-CO"/>
        </w:rPr>
        <w:fldChar w:fldCharType="end"/>
      </w:r>
      <w:r w:rsidRPr="00624617">
        <w:rPr>
          <w:lang w:val="es-CO"/>
        </w:rPr>
        <w:t xml:space="preserve"> </w:t>
      </w:r>
      <w:proofErr w:type="spellStart"/>
      <w:r w:rsidRPr="00624617">
        <w:rPr>
          <w:lang w:val="es-CO"/>
        </w:rPr>
        <w:t>Path</w:t>
      </w:r>
      <w:proofErr w:type="spellEnd"/>
      <w:r w:rsidRPr="00624617">
        <w:rPr>
          <w:lang w:val="es-CO"/>
        </w:rPr>
        <w:t xml:space="preserve"> y </w:t>
      </w:r>
      <w:proofErr w:type="spellStart"/>
      <w:r w:rsidRPr="00624617">
        <w:rPr>
          <w:lang w:val="es-CO"/>
        </w:rPr>
        <w:t>Row</w:t>
      </w:r>
      <w:proofErr w:type="spellEnd"/>
      <w:r w:rsidRPr="00624617">
        <w:rPr>
          <w:lang w:val="es-CO"/>
        </w:rPr>
        <w:t xml:space="preserve"> para la zona de estudio</w:t>
      </w:r>
    </w:p>
    <w:p w14:paraId="533C59CC" w14:textId="77777777" w:rsidR="00163953" w:rsidRPr="00624617" w:rsidRDefault="00163953" w:rsidP="00960CF4">
      <w:pPr>
        <w:pStyle w:val="Heading2"/>
        <w:numPr>
          <w:ilvl w:val="2"/>
          <w:numId w:val="6"/>
        </w:numPr>
        <w:rPr>
          <w:rFonts w:cs="Times New Roman"/>
          <w:lang w:val="es-CO"/>
        </w:rPr>
      </w:pPr>
      <w:bookmarkStart w:id="131" w:name="_Toc56185772"/>
      <w:r w:rsidRPr="00624617">
        <w:rPr>
          <w:rFonts w:cs="Times New Roman"/>
          <w:lang w:val="es-CO"/>
        </w:rPr>
        <w:t>Pre</w:t>
      </w:r>
      <w:r w:rsidR="00F13AA1" w:rsidRPr="00624617">
        <w:rPr>
          <w:rFonts w:cs="Times New Roman"/>
          <w:lang w:val="es-CO"/>
        </w:rPr>
        <w:t>-</w:t>
      </w:r>
      <w:proofErr w:type="spellStart"/>
      <w:r w:rsidR="00F13AA1" w:rsidRPr="00624617">
        <w:rPr>
          <w:rFonts w:cs="Times New Roman"/>
          <w:lang w:val="es-CO"/>
        </w:rPr>
        <w:t>procesesamiento</w:t>
      </w:r>
      <w:bookmarkEnd w:id="131"/>
      <w:proofErr w:type="spellEnd"/>
      <w:r w:rsidR="0093386A" w:rsidRPr="00624617">
        <w:rPr>
          <w:rFonts w:cs="Times New Roman"/>
          <w:lang w:val="es-CO"/>
        </w:rPr>
        <w:t xml:space="preserve"> </w:t>
      </w:r>
    </w:p>
    <w:p w14:paraId="4D4DCAC3" w14:textId="77777777" w:rsidR="003E3DE8" w:rsidRPr="00624617" w:rsidRDefault="00595E6A" w:rsidP="008D035A">
      <w:pPr>
        <w:jc w:val="both"/>
        <w:rPr>
          <w:rFonts w:cs="Times New Roman"/>
          <w:lang w:val="es-CO"/>
        </w:rPr>
      </w:pPr>
      <w:r w:rsidRPr="00624617">
        <w:rPr>
          <w:rFonts w:cs="Times New Roman"/>
          <w:lang w:val="es-CO"/>
        </w:rPr>
        <w:t xml:space="preserve">Una vez </w:t>
      </w:r>
      <w:r w:rsidR="007B5EB3" w:rsidRPr="00624617">
        <w:rPr>
          <w:rFonts w:cs="Times New Roman"/>
          <w:lang w:val="es-CO"/>
        </w:rPr>
        <w:t xml:space="preserve">recopiladas </w:t>
      </w:r>
      <w:r w:rsidRPr="00624617">
        <w:rPr>
          <w:rFonts w:cs="Times New Roman"/>
          <w:lang w:val="es-CO"/>
        </w:rPr>
        <w:t xml:space="preserve">las imágenes Landsat, </w:t>
      </w:r>
      <w:r w:rsidR="0093386A" w:rsidRPr="00624617">
        <w:rPr>
          <w:rFonts w:cs="Times New Roman"/>
          <w:lang w:val="es-CO"/>
        </w:rPr>
        <w:t xml:space="preserve">se </w:t>
      </w:r>
      <w:r w:rsidR="007B5EB3" w:rsidRPr="00624617">
        <w:rPr>
          <w:rFonts w:cs="Times New Roman"/>
          <w:lang w:val="es-CO"/>
        </w:rPr>
        <w:t>pre</w:t>
      </w:r>
      <w:r w:rsidR="003E3DE8" w:rsidRPr="00624617">
        <w:rPr>
          <w:rFonts w:cs="Times New Roman"/>
          <w:lang w:val="es-CO"/>
        </w:rPr>
        <w:t>-</w:t>
      </w:r>
      <w:r w:rsidR="007B5EB3" w:rsidRPr="00624617">
        <w:rPr>
          <w:rFonts w:cs="Times New Roman"/>
          <w:lang w:val="es-CO"/>
        </w:rPr>
        <w:t xml:space="preserve">procesaron con </w:t>
      </w:r>
      <w:r w:rsidR="0093386A" w:rsidRPr="00624617">
        <w:rPr>
          <w:rFonts w:cs="Times New Roman"/>
          <w:lang w:val="es-CO"/>
        </w:rPr>
        <w:t>las correcciones geométricas y atmosféricas</w:t>
      </w:r>
      <w:r w:rsidR="007B5EB3" w:rsidRPr="00624617">
        <w:rPr>
          <w:rFonts w:cs="Times New Roman"/>
          <w:lang w:val="es-CO"/>
        </w:rPr>
        <w:t xml:space="preserve"> para cada imagen </w:t>
      </w:r>
      <w:r w:rsidR="0093386A" w:rsidRPr="00624617">
        <w:rPr>
          <w:rFonts w:cs="Times New Roman"/>
          <w:lang w:val="es-CO"/>
        </w:rPr>
        <w:fldChar w:fldCharType="begin" w:fldLock="1"/>
      </w:r>
      <w:r w:rsidR="007D270F" w:rsidRPr="00624617">
        <w:rPr>
          <w:rFonts w:cs="Times New Roman"/>
          <w:lang w:val="es-CO"/>
        </w:rPr>
        <w:instrText>ADDIN CSL_CITATION {"citationItems":[{"id":"ITEM-1","itemData":{"ISBN":"8432126802","abstract":"The book is in 8 chapters, beginning with a historical introduction to the development of this technology. The second chapter explains physical principles of remote sensing, including optical characteristics of energetic radiation, of vegetation, land and water, and of the atmosphere. Following sections deal with: space-borne systems of remote sensing, from sensor systems to satellites; bases for the interpretation of images; visual analysis of images; digital treatment of images; verification of results; and remote sensing and geographic information systems. There is an appendix of addresses of remote sensing organizations, a glossary and an extensive bibliography. -J.W.Cooper","author":[{"dropping-particle":"","family":"Chuvieco","given":"E.","non-dropping-particle":"","parse-names":false,"suffix":""}],"container-title":"estudios geograficos","id":"ITEM-1","issue":"203","issued":{"date-parts":[["1991"]]},"page":"371","title":"Fundamentos de teledetection espacial","type":"article-journal","volume":"52"},"uris":["http://www.mendeley.com/documents/?uuid=f5d0796d-6b4b-4ae0-b5af-1434d31b4d1b"]}],"mendeley":{"formattedCitation":"(Chuvieco, 1991)","plainTextFormattedCitation":"(Chuvieco, 1991)","previouslyFormattedCitation":"(Chuvieco, 1991)"},"properties":{"noteIndex":0},"schema":"https://github.com/citation-style-language/schema/raw/master/csl-citation.json"}</w:instrText>
      </w:r>
      <w:r w:rsidR="0093386A" w:rsidRPr="00624617">
        <w:rPr>
          <w:rFonts w:cs="Times New Roman"/>
          <w:lang w:val="es-CO"/>
        </w:rPr>
        <w:fldChar w:fldCharType="separate"/>
      </w:r>
      <w:r w:rsidR="0093386A" w:rsidRPr="00624617">
        <w:rPr>
          <w:rFonts w:cs="Times New Roman"/>
          <w:noProof/>
          <w:lang w:val="es-CO"/>
        </w:rPr>
        <w:t>(Chuvieco, 1991)</w:t>
      </w:r>
      <w:r w:rsidR="0093386A" w:rsidRPr="00624617">
        <w:rPr>
          <w:rFonts w:cs="Times New Roman"/>
          <w:lang w:val="es-CO"/>
        </w:rPr>
        <w:fldChar w:fldCharType="end"/>
      </w:r>
      <w:r w:rsidR="0093386A" w:rsidRPr="00624617">
        <w:rPr>
          <w:rFonts w:cs="Times New Roman"/>
          <w:lang w:val="es-CO"/>
        </w:rPr>
        <w:t xml:space="preserve">. Las </w:t>
      </w:r>
      <w:r w:rsidRPr="00624617">
        <w:rPr>
          <w:rFonts w:cs="Times New Roman"/>
          <w:lang w:val="es-CO"/>
        </w:rPr>
        <w:t>nubes y las sombras de las nubes se eliminaron utilizando el algoritmo CFMask (C Función de máscara)</w:t>
      </w:r>
      <w:r w:rsidR="0068022B" w:rsidRPr="00624617">
        <w:rPr>
          <w:rFonts w:cs="Times New Roman"/>
          <w:lang w:val="es-CO"/>
        </w:rPr>
        <w:t xml:space="preserve"> </w:t>
      </w:r>
      <w:r w:rsidR="0068022B" w:rsidRPr="00624617">
        <w:rPr>
          <w:rFonts w:cs="Times New Roman"/>
          <w:lang w:val="es-CO"/>
        </w:rPr>
        <w:fldChar w:fldCharType="begin" w:fldLock="1"/>
      </w:r>
      <w:r w:rsidR="0068022B" w:rsidRPr="00624617">
        <w:rPr>
          <w:rFonts w:cs="Times New Roman"/>
          <w:lang w:val="es-CO"/>
        </w:rPr>
        <w:instrText>ADDIN CSL_CITATION {"citationItems":[{"id":"ITEM-1","itemData":{"DOI":"10.1016/j.rse.2017.03.026","ISSN":"00344257","abstract":"Clouds are a pervasive and unavoidable issue in satellite-borne optical imagery. Accurate, well-documented, and automated cloud detection algorithms are necessary to effectively leverage large collections of remotely sensed data. The Landsat project is uniquely suited for comparative validation of cloud assessment algorithms because the modular architecture of the Landsat ground system allows for quick evaluation of new code, and because Landsat has the most comprehensive manual truth masks of any current satellite data archive. Currently, the Landsat Level-1 Product Generation System (LPGS) uses separate algorithms for determining clouds, cirrus clouds, and snow and/or ice probability on a per-pixel basis. With more bands onboard the Landsat 8 Operational Land Imager (OLI)/Thermal Infrared Sensor (TIRS) satellite, and a greater number of cloud masking algorithms, the U.S. Geological Survey (USGS) is replacing the current cloud masking workflow with a more robust algorithm that is capable of working across multiple Landsat sensors with minimal modification. Because of the inherent error from stray light and intermittent data availability of TIRS, these algorithms need to operate both with and without thermal data. In this study, we created a workflow to evaluate cloud and cloud shadow masking algorithms using cloud validation masks manually derived from both Landsat 7 Enhanced Thematic Mapper Plus (ETM +) and Landsat 8 OLI/TIRS data. We created a new validation dataset consisting of 96 Landsat 8 scenes, representing different biomes and proportions of cloud cover. We evaluated algorithm performance by overall accuracy, omission error, and commission error for both cloud and cloud shadow. We found that CFMask, C code based on the Function of Mask (Fmask) algorithm, and its confidence bands have the best overall accuracy among the many algorithms tested using our validation data. The Artificial Thermal-Automated Cloud Cover Algorithm (AT-ACCA) is the most accurate nonthermal-based algorithm. We give preference to CFMask for operational cloud and cloud shadow detection, as it is derived from a priori knowledge of physical phenomena and is operable without geographic restriction, making it useful for current and future land imaging missions without having to be retrained in a machine-learning environment.","author":[{"dropping-particle":"","family":"Foga","given":"Steve","non-dropping-particle":"","parse-names":false,"suffix":""},{"dropping-particle":"","family":"Scaramuzza","given":"Pat L.","non-dropping-particle":"","parse-names":false,"suffix":""},{"dropping-particle":"","family":"Guo","given":"Song","non-dropping-particle":"","parse-names":false,"suffix":""},{"dropping-particle":"","family":"Zhu","given":"Zhe","non-dropping-particle":"","parse-names":false,"suffix":""},{"dropping-particle":"","family":"Dilley","given":"Ronald D.","non-dropping-particle":"","parse-names":false,"suffix":""},{"dropping-particle":"","family":"Beckmann","given":"Tim","non-dropping-particle":"","parse-names":false,"suffix":""},{"dropping-particle":"","family":"Schmidt","given":"Gail L.","non-dropping-particle":"","parse-names":false,"suffix":""},{"dropping-particle":"","family":"Dwyer","given":"John L.","non-dropping-particle":"","parse-names":false,"suffix":""},{"dropping-particle":"","family":"Joseph Hughes","given":"M.","non-dropping-particle":"","parse-names":false,"suffix":""},{"dropping-particle":"","family":"Laue","given":"Brady","non-dropping-particle":"","parse-names":false,"suffix":""}],"container-title":"Remote Sensing of Environment","id":"ITEM-1","issued":{"date-parts":[["2017","6","1"]]},"page":"379-390","publisher":"Elsevier Inc.","title":"Cloud detection algorithm comparison and validation for operational Landsat data products","type":"article-journal","volume":"194"},"uris":["http://www.mendeley.com/documents/?uuid=88181240-fa97-3b3b-ab2d-f30b2491130a"]}],"mendeley":{"formattedCitation":"(Foga et al., 2017)","plainTextFormattedCitation":"(Foga et al., 2017)","previouslyFormattedCitation":"(Foga et al., 2017)"},"properties":{"noteIndex":0},"schema":"https://github.com/citation-style-language/schema/raw/master/csl-citation.json"}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(Foga et al., 2017)</w:t>
      </w:r>
      <w:r w:rsidR="0068022B" w:rsidRPr="00624617">
        <w:rPr>
          <w:rFonts w:cs="Times New Roman"/>
          <w:lang w:val="es-CO"/>
        </w:rPr>
        <w:fldChar w:fldCharType="end"/>
      </w:r>
      <w:r w:rsidR="0093386A" w:rsidRPr="00624617">
        <w:rPr>
          <w:rFonts w:cs="Times New Roman"/>
          <w:lang w:val="es-CO"/>
        </w:rPr>
        <w:t xml:space="preserve">. </w:t>
      </w:r>
    </w:p>
    <w:p w14:paraId="3C688B02" w14:textId="01C62BC7" w:rsidR="003E3DE8" w:rsidRPr="00624617" w:rsidRDefault="006F7ADD" w:rsidP="008D035A">
      <w:pPr>
        <w:pStyle w:val="Heading2"/>
        <w:numPr>
          <w:ilvl w:val="1"/>
          <w:numId w:val="6"/>
        </w:numPr>
        <w:rPr>
          <w:lang w:val="es-CO"/>
        </w:rPr>
      </w:pPr>
      <w:bookmarkStart w:id="132" w:name="_Toc56185773"/>
      <w:r w:rsidRPr="00624617">
        <w:rPr>
          <w:lang w:val="es-CO"/>
        </w:rPr>
        <w:t xml:space="preserve">Índices </w:t>
      </w:r>
      <w:r w:rsidR="008D035A" w:rsidRPr="00624617">
        <w:rPr>
          <w:lang w:val="es-CO"/>
        </w:rPr>
        <w:t>de vegetación (</w:t>
      </w:r>
      <w:proofErr w:type="spellStart"/>
      <w:r w:rsidR="008D035A" w:rsidRPr="00624617">
        <w:rPr>
          <w:lang w:val="es-CO"/>
        </w:rPr>
        <w:t>IVs</w:t>
      </w:r>
      <w:proofErr w:type="spellEnd"/>
      <w:r w:rsidR="008D035A" w:rsidRPr="00624617">
        <w:rPr>
          <w:lang w:val="es-CO"/>
        </w:rPr>
        <w:t>)</w:t>
      </w:r>
      <w:r w:rsidR="00B6754D" w:rsidRPr="00624617">
        <w:rPr>
          <w:lang w:val="es-CO"/>
        </w:rPr>
        <w:t>.</w:t>
      </w:r>
      <w:bookmarkEnd w:id="132"/>
    </w:p>
    <w:p w14:paraId="11A9A259" w14:textId="238D82F9" w:rsidR="008D035A" w:rsidRPr="00F1487D" w:rsidRDefault="006F7ADD" w:rsidP="008D035A">
      <w:pPr>
        <w:rPr>
          <w:rFonts w:cs="Times New Roman"/>
          <w:lang w:val="es-CO"/>
        </w:rPr>
      </w:pPr>
      <w:r w:rsidRPr="00F1487D">
        <w:rPr>
          <w:rFonts w:cs="Times New Roman"/>
          <w:noProof/>
        </w:rPr>
        <mc:AlternateContent>
          <mc:Choice Requires="wpi">
            <w:drawing>
              <wp:anchor distT="0" distB="0" distL="114300" distR="114300" simplePos="0" relativeHeight="251661312" behindDoc="0" locked="0" layoutInCell="1" allowOverlap="1" wp14:anchorId="3B59A087" wp14:editId="1A530CC1">
                <wp:simplePos x="0" y="0"/>
                <wp:positionH relativeFrom="column">
                  <wp:posOffset>3655620</wp:posOffset>
                </wp:positionH>
                <wp:positionV relativeFrom="paragraph">
                  <wp:posOffset>46430</wp:posOffset>
                </wp:positionV>
                <wp:extent cx="1617120" cy="109080"/>
                <wp:effectExtent l="76200" t="133350" r="116840" b="139065"/>
                <wp:wrapNone/>
                <wp:docPr id="9" name="Ink 9"/>
                <wp:cNvGraphicFramePr/>
                <a:graphic xmlns:a="http://schemas.openxmlformats.org/drawingml/2006/main">
                  <a:graphicData uri="http://schemas.microsoft.com/office/word/2010/wordprocessingInk">
                    <w14:contentPart bwMode="auto" r:id="rId15">
                      <w14:nvContentPartPr>
                        <w14:cNvContentPartPr/>
                      </w14:nvContentPartPr>
                      <w14:xfrm>
                        <a:off x="0" y="0"/>
                        <a:ext cx="1617120" cy="109080"/>
                      </w14:xfrm>
                    </w14:contentPart>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778298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3.65pt;margin-top:-4.85pt;width:135.85pt;height:25.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">
                <v:imagedata r:id="rId16" o:title=""/>
              </v:shape>
            </w:pict>
          </mc:Fallback>
        </mc:AlternateContent>
      </w:r>
      <w:r w:rsidR="008D035A" w:rsidRPr="00624617">
        <w:rPr>
          <w:rFonts w:cs="Times New Roman"/>
          <w:lang w:val="es-CO"/>
        </w:rPr>
        <w:t xml:space="preserve">Se calcularon 3 índices de vegetación NDVI, SAVI y </w:t>
      </w:r>
      <w:r w:rsidR="008D035A" w:rsidRPr="00F1487D">
        <w:rPr>
          <w:rFonts w:cs="Times New Roman"/>
          <w:lang w:val="es-CO"/>
        </w:rPr>
        <w:t>EVI</w:t>
      </w:r>
      <w:r w:rsidR="00DB218F" w:rsidRPr="00F1487D">
        <w:rPr>
          <w:rFonts w:cs="Times New Roman"/>
          <w:lang w:val="es-CO"/>
        </w:rPr>
        <w:t xml:space="preserve"> </w:t>
      </w:r>
      <w:r w:rsidR="00CC0984" w:rsidRPr="00F1487D">
        <w:rPr>
          <w:rFonts w:cs="Times New Roman"/>
          <w:lang w:val="es-CO"/>
        </w:rPr>
        <w:t>p</w:t>
      </w:r>
      <w:commentRangeStart w:id="133"/>
      <w:commentRangeStart w:id="134"/>
      <w:del w:id="135" w:author="Montenegro, Frank David (Alliance Bioversity-CIAT)" w:date="2020-12-05T11:07:00Z">
        <w:r w:rsidR="00DB218F" w:rsidRPr="00F1487D" w:rsidDel="00CC0984">
          <w:rPr>
            <w:rFonts w:cs="Times New Roman"/>
            <w:lang w:val="es-CO"/>
          </w:rPr>
          <w:delText xml:space="preserve">también un índice de agua </w:delText>
        </w:r>
        <w:commentRangeEnd w:id="133"/>
        <w:r w:rsidRPr="00F1487D" w:rsidDel="00CC0984">
          <w:rPr>
            <w:rStyle w:val="CommentReference"/>
            <w:lang w:val="es-CO"/>
          </w:rPr>
          <w:commentReference w:id="133"/>
        </w:r>
        <w:commentRangeEnd w:id="134"/>
        <w:r w:rsidR="00CC0984" w:rsidRPr="00F1487D" w:rsidDel="00CC0984">
          <w:rPr>
            <w:rStyle w:val="CommentReference"/>
            <w:lang w:val="es-CO"/>
          </w:rPr>
          <w:commentReference w:id="134"/>
        </w:r>
        <w:r w:rsidR="008D035A" w:rsidRPr="00F1487D" w:rsidDel="00CC0984">
          <w:rPr>
            <w:rFonts w:cs="Times New Roman"/>
            <w:lang w:val="es-CO"/>
          </w:rPr>
          <w:delText>p</w:delText>
        </w:r>
      </w:del>
      <w:r w:rsidR="008D035A" w:rsidRPr="00F1487D">
        <w:rPr>
          <w:rFonts w:cs="Times New Roman"/>
          <w:lang w:val="es-CO"/>
        </w:rPr>
        <w:t>ara hacer</w:t>
      </w:r>
      <w:r w:rsidR="008D035A" w:rsidRPr="00624617">
        <w:rPr>
          <w:rFonts w:cs="Times New Roman"/>
          <w:lang w:val="es-CO"/>
        </w:rPr>
        <w:t xml:space="preserve"> el </w:t>
      </w:r>
      <w:r w:rsidR="008D035A" w:rsidRPr="00F1487D">
        <w:rPr>
          <w:rFonts w:cs="Times New Roman"/>
          <w:lang w:val="es-CO"/>
        </w:rPr>
        <w:t>monitoreo en el tiempo desde 2011 hasta el 2019.</w:t>
      </w:r>
    </w:p>
    <w:p w14:paraId="33C5E2E9" w14:textId="77777777" w:rsidR="008D035A" w:rsidRPr="00F1487D" w:rsidRDefault="008D035A" w:rsidP="00D82E08">
      <w:pPr>
        <w:pStyle w:val="Heading3"/>
        <w:numPr>
          <w:ilvl w:val="2"/>
          <w:numId w:val="6"/>
        </w:numPr>
        <w:jc w:val="both"/>
        <w:rPr>
          <w:rFonts w:cs="Times New Roman"/>
          <w:sz w:val="22"/>
          <w:szCs w:val="22"/>
          <w:lang w:val="es-CO"/>
        </w:rPr>
      </w:pPr>
      <w:bookmarkStart w:id="136" w:name="_Toc56185774"/>
      <w:r w:rsidRPr="00F1487D">
        <w:rPr>
          <w:lang w:val="es-CO"/>
        </w:rPr>
        <w:t>NDVI</w:t>
      </w:r>
      <w:bookmarkEnd w:id="136"/>
    </w:p>
    <w:p w14:paraId="499ECF6C" w14:textId="77777777" w:rsidR="008D035A" w:rsidRPr="00624617" w:rsidRDefault="008D035A" w:rsidP="00D82E08">
      <w:pPr>
        <w:jc w:val="both"/>
        <w:rPr>
          <w:lang w:val="es-CO"/>
        </w:rPr>
      </w:pPr>
      <w:r w:rsidRPr="00F1487D">
        <w:rPr>
          <w:lang w:val="es-CO"/>
        </w:rPr>
        <w:t>El Índice de Vegetación de Diferencia</w:t>
      </w:r>
      <w:r w:rsidRPr="007D60F7">
        <w:rPr>
          <w:lang w:val="es-CO"/>
        </w:rPr>
        <w:t xml:space="preserve"> Normalizada, también conocido como NDVI por sus siglas en inglés</w:t>
      </w:r>
      <w:r w:rsidRPr="00F1487D">
        <w:rPr>
          <w:lang w:val="es-CO"/>
        </w:rPr>
        <w:t>, es un índice de vegetación que se utiliza para estimar la cantidad, calidad y desarrollo de la vegetación con base a la medición de la intensidad de la radiación de ciertas bandas del espectro electromagnético que la vegetación emite o refleja</w:t>
      </w:r>
      <w:r w:rsidR="00EB44D2" w:rsidRPr="00624617">
        <w:rPr>
          <w:lang w:val="es-CO"/>
        </w:rPr>
        <w:t xml:space="preserve"> </w:t>
      </w:r>
      <w:r w:rsidR="00EB44D2" w:rsidRPr="00624617">
        <w:rPr>
          <w:lang w:val="es-CO"/>
        </w:rPr>
        <w:fldChar w:fldCharType="begin" w:fldLock="1"/>
      </w:r>
      <w:r w:rsidR="000D60CF" w:rsidRPr="007D60F7">
        <w:rPr>
          <w:lang w:val="es-CO"/>
        </w:rPr>
        <w:instrText>ADDIN CSL_CITATION {"citationItems":[{"id":"ITEM-1","itemData":{"ISBN":"978-84-344-3498-1","abstract":"Los problemas medioambientales del planeta se muestran cada día más cercanos al hombre de la calle. Se busca un modelo de desarrollo más armónico, donde la Naturaleza sea, a la vez, fuente de recursos y lugar de esparcimiento, donde la Humanidad aprenda lecciones de equilibrio y amor a lo bello. La Teledetección es una técnica que puede aportar una información muy valiosa para el medio ambiente. La observación terrestre que realizan los satélites de recursos naturales facilita una información crítica sobre el estado de la cubierta vegetal o las superficies marinas, complementando la adquirida por otros medios convencionales, como la fotografía aérea o los trabajos de campo.","author":[{"dropping-particle":"","family":"Chuvieco","given":"Emilio","non-dropping-particle":"","parse-names":false,"suffix":""}],"container-title":"International Journal of Remote Sensing","id":"ITEM-1","issued":{"date-parts":[["2008"]]},"title":"Teledetección ambiental","type":"book"},"uris":["http://www.mendeley.com/documents/?uuid=30819f63-c5a1-40d7-8a42-adf63e34e050"]}],"mendeley":{"formattedCitation":"(Chuvieco, 2008)","plainTextFormattedCitation":"(Chuvieco, 2008)","previouslyFormattedCitation":"(Chuvieco, 2008)"},"properties":{"noteIndex":0},"schema":"https://github.com/citation-style-language/schema/raw/master/csl-citation.json"}</w:instrText>
      </w:r>
      <w:r w:rsidR="00EB44D2" w:rsidRPr="00624617">
        <w:rPr>
          <w:lang w:val="es-CO"/>
        </w:rPr>
        <w:fldChar w:fldCharType="separate"/>
      </w:r>
      <w:r w:rsidR="00EB44D2" w:rsidRPr="00624617">
        <w:rPr>
          <w:noProof/>
          <w:lang w:val="es-CO"/>
        </w:rPr>
        <w:t>(Chuvieco, 2008)</w:t>
      </w:r>
      <w:r w:rsidR="00EB44D2" w:rsidRPr="00624617">
        <w:rPr>
          <w:lang w:val="es-CO"/>
        </w:rPr>
        <w:fldChar w:fldCharType="end"/>
      </w:r>
      <w:r w:rsidR="00D82E08" w:rsidRPr="00624617">
        <w:rPr>
          <w:lang w:val="es-CO"/>
        </w:rPr>
        <w:t>.</w:t>
      </w:r>
    </w:p>
    <w:p w14:paraId="6C8846B6" w14:textId="77777777" w:rsidR="00D82E08" w:rsidRPr="00624617" w:rsidRDefault="00D82E08" w:rsidP="00D82E08">
      <w:pPr>
        <w:jc w:val="both"/>
        <w:rPr>
          <w:lang w:val="es-CO"/>
        </w:rPr>
      </w:pPr>
      <m:oMathPara>
        <m:oMath>
          <m:r>
            <w:rPr>
              <w:rFonts w:ascii="Cambria Math" w:hAnsi="Cambria Math"/>
              <w:lang w:val="es-CO"/>
            </w:rPr>
            <m:t xml:space="preserve">NDVI= </m:t>
          </m:r>
          <m:f>
            <m:fPr>
              <m:ctrlPr>
                <w:rPr>
                  <w:rFonts w:ascii="Cambria Math" w:hAnsi="Cambria Math"/>
                  <w:i/>
                  <w:lang w:val="es-CO"/>
                </w:rPr>
              </m:ctrlPr>
            </m:fPr>
            <m:num>
              <w:commentRangeStart w:id="137"/>
              <w:commentRangeStart w:id="138"/>
              <m:r>
                <w:rPr>
                  <w:rFonts w:ascii="Cambria Math" w:hAnsi="Cambria Math"/>
                  <w:lang w:val="es-CO"/>
                </w:rPr>
                <m:t>NIR</m:t>
              </m:r>
              <w:commentRangeEnd w:id="137"/>
              <m:r>
                <m:rPr>
                  <m:sty m:val="p"/>
                </m:rPr>
                <w:rPr>
                  <w:rStyle w:val="CommentReference"/>
                  <w:lang w:val="es-CO"/>
                </w:rPr>
                <w:commentReference w:id="137"/>
              </m:r>
              <w:commentRangeEnd w:id="138"/>
              <m:r>
                <m:rPr>
                  <m:sty m:val="p"/>
                </m:rPr>
                <w:rPr>
                  <w:rStyle w:val="CommentReference"/>
                </w:rPr>
                <w:commentReference w:id="138"/>
              </m:r>
              <m:r>
                <w:rPr>
                  <w:rFonts w:ascii="Cambria Math" w:hAnsi="Cambria Math"/>
                  <w:lang w:val="es-CO"/>
                </w:rPr>
                <m:t>-RED</m:t>
              </m:r>
            </m:num>
            <m:den>
              <m:r>
                <w:rPr>
                  <w:rFonts w:ascii="Cambria Math" w:hAnsi="Cambria Math"/>
                  <w:lang w:val="es-CO"/>
                </w:rPr>
                <m:t>NIR+RED</m:t>
              </m:r>
            </m:den>
          </m:f>
        </m:oMath>
      </m:oMathPara>
    </w:p>
    <w:p w14:paraId="462385B5" w14:textId="3FA65FC1" w:rsidR="001E542E" w:rsidRPr="004A3E87" w:rsidRDefault="0062331F" w:rsidP="00D82E08">
      <w:pPr>
        <w:jc w:val="both"/>
        <w:rPr>
          <w:lang w:val="es-CO"/>
        </w:rPr>
      </w:pPr>
      <w:r w:rsidRPr="00624617">
        <w:rPr>
          <w:lang w:val="es-CO"/>
        </w:rPr>
        <w:t>Dónde</w:t>
      </w:r>
      <w:r w:rsidR="001E542E" w:rsidRPr="00624617">
        <w:rPr>
          <w:lang w:val="es-CO"/>
        </w:rPr>
        <w:t xml:space="preserve">: NIR es la banda infrarrojo cercano y </w:t>
      </w:r>
      <w:r w:rsidR="001E542E" w:rsidRPr="004A3E87">
        <w:rPr>
          <w:lang w:val="es-CO"/>
        </w:rPr>
        <w:t xml:space="preserve">RED es la banda roja de los </w:t>
      </w:r>
      <w:r w:rsidRPr="004A3E87">
        <w:rPr>
          <w:lang w:val="es-CO"/>
        </w:rPr>
        <w:t>satélites</w:t>
      </w:r>
      <w:r w:rsidR="001E542E" w:rsidRPr="004A3E87">
        <w:rPr>
          <w:lang w:val="es-CO"/>
        </w:rPr>
        <w:t>.</w:t>
      </w:r>
    </w:p>
    <w:p w14:paraId="430DA436" w14:textId="360F707F" w:rsidR="00D82E08" w:rsidRPr="007D60F7" w:rsidRDefault="00D82E08" w:rsidP="00D82E08">
      <w:pPr>
        <w:jc w:val="both"/>
        <w:rPr>
          <w:lang w:val="es-CO"/>
        </w:rPr>
      </w:pPr>
      <w:r w:rsidRPr="007D60F7">
        <w:rPr>
          <w:lang w:val="es-CO"/>
        </w:rPr>
        <w:t>el NDVI se utiliza a menudo en todo el mundo para vigilar sequías, predecir la producción agrícola, y áreas en proceso de desertización. Aplicaciones agrícolas, como monitoreo de cultivos, integran el NDVI para facilitar la exploración de cultivos y proporcionar precisión en la aplicación de fertilizantes y en el riego, entre otras actividades de tratamiento de campos, en etapas de crecimiento específicas.</w:t>
      </w:r>
    </w:p>
    <w:p w14:paraId="7D617B43" w14:textId="46112B05" w:rsidR="00EB44D2" w:rsidRPr="00EC6B97" w:rsidRDefault="007D60F7" w:rsidP="00CB04AC">
      <w:pPr>
        <w:pStyle w:val="Heading3"/>
        <w:numPr>
          <w:ilvl w:val="2"/>
          <w:numId w:val="6"/>
        </w:numPr>
        <w:rPr>
          <w:lang w:val="es-CO"/>
        </w:rPr>
      </w:pPr>
      <w:bookmarkStart w:id="139" w:name="_Toc56185775"/>
      <w:r w:rsidRPr="00EC6B97">
        <w:rPr>
          <w:lang w:val="es-CO"/>
        </w:rPr>
        <w:lastRenderedPageBreak/>
        <w:t>O</w:t>
      </w:r>
      <w:r w:rsidR="00EB44D2" w:rsidRPr="00EC6B97">
        <w:rPr>
          <w:lang w:val="es-CO"/>
        </w:rPr>
        <w:t>SAVI</w:t>
      </w:r>
      <w:bookmarkEnd w:id="139"/>
    </w:p>
    <w:p w14:paraId="1FC2BCC4" w14:textId="2E365D0B" w:rsidR="000D60CF" w:rsidRPr="00624617" w:rsidRDefault="00EC6B97" w:rsidP="000D60CF">
      <w:pPr>
        <w:jc w:val="both"/>
        <w:rPr>
          <w:rFonts w:cs="Times New Roman"/>
          <w:szCs w:val="24"/>
          <w:lang w:val="es-CO"/>
        </w:rPr>
      </w:pPr>
      <w:proofErr w:type="spellStart"/>
      <w:r>
        <w:rPr>
          <w:szCs w:val="24"/>
          <w:lang w:val="es-CO"/>
        </w:rPr>
        <w:t>Optimized</w:t>
      </w:r>
      <w:proofErr w:type="spellEnd"/>
      <w:r>
        <w:rPr>
          <w:szCs w:val="24"/>
          <w:lang w:val="es-CO"/>
        </w:rPr>
        <w:t xml:space="preserve"> </w:t>
      </w:r>
      <w:proofErr w:type="spellStart"/>
      <w:r w:rsidR="000D60CF" w:rsidRPr="00EC6B97">
        <w:rPr>
          <w:szCs w:val="24"/>
          <w:lang w:val="es-CO"/>
        </w:rPr>
        <w:t>Soil</w:t>
      </w:r>
      <w:proofErr w:type="spellEnd"/>
      <w:r w:rsidR="000D60CF" w:rsidRPr="00EC6B97">
        <w:rPr>
          <w:szCs w:val="24"/>
          <w:lang w:val="es-CO"/>
        </w:rPr>
        <w:t xml:space="preserve"> </w:t>
      </w:r>
      <w:proofErr w:type="spellStart"/>
      <w:r w:rsidR="000D60CF" w:rsidRPr="00EC6B97">
        <w:rPr>
          <w:szCs w:val="24"/>
          <w:lang w:val="es-CO"/>
        </w:rPr>
        <w:t>Adjusted</w:t>
      </w:r>
      <w:proofErr w:type="spellEnd"/>
      <w:r w:rsidR="000D60CF" w:rsidRPr="00EC6B97">
        <w:rPr>
          <w:szCs w:val="24"/>
          <w:lang w:val="es-CO"/>
        </w:rPr>
        <w:t xml:space="preserve"> </w:t>
      </w:r>
      <w:proofErr w:type="spellStart"/>
      <w:r w:rsidR="000D60CF" w:rsidRPr="00EC6B97">
        <w:rPr>
          <w:szCs w:val="24"/>
          <w:lang w:val="es-CO"/>
        </w:rPr>
        <w:t>Vegetation</w:t>
      </w:r>
      <w:proofErr w:type="spellEnd"/>
      <w:r w:rsidR="000D60CF" w:rsidRPr="00EC6B97">
        <w:rPr>
          <w:szCs w:val="24"/>
          <w:lang w:val="es-CO"/>
        </w:rPr>
        <w:t xml:space="preserve"> </w:t>
      </w:r>
      <w:proofErr w:type="spellStart"/>
      <w:r w:rsidR="000D60CF" w:rsidRPr="00EC6B97">
        <w:rPr>
          <w:szCs w:val="24"/>
          <w:lang w:val="es-CO"/>
        </w:rPr>
        <w:t>Index</w:t>
      </w:r>
      <w:proofErr w:type="spellEnd"/>
      <w:r w:rsidR="000D60CF" w:rsidRPr="00F1487D">
        <w:rPr>
          <w:szCs w:val="24"/>
          <w:lang w:val="es-CO"/>
        </w:rPr>
        <w:t>, o Índice de Vegetación Ajustado al Suelo</w:t>
      </w:r>
      <w:r>
        <w:rPr>
          <w:szCs w:val="24"/>
          <w:lang w:val="es-CO"/>
        </w:rPr>
        <w:t xml:space="preserve"> Optimizado</w:t>
      </w:r>
      <w:r w:rsidR="000D60CF" w:rsidRPr="00F1487D">
        <w:rPr>
          <w:szCs w:val="24"/>
          <w:lang w:val="es-CO"/>
        </w:rPr>
        <w:t xml:space="preserve">, muestra una ligera variante respecto a la fórmula tradicional del NDVI </w:t>
      </w:r>
      <w:r w:rsidR="000D60CF" w:rsidRPr="00EC6B97">
        <w:rPr>
          <w:szCs w:val="24"/>
          <w:lang w:val="es-CO"/>
        </w:rPr>
        <w:t xml:space="preserve">para evitar distorsiones en los valores de análisis cuando la vegetación se encuentra sobre </w:t>
      </w:r>
      <w:commentRangeStart w:id="140"/>
      <w:commentRangeStart w:id="141"/>
      <w:commentRangeStart w:id="142"/>
      <w:r w:rsidR="000D60CF" w:rsidRPr="00EC6B97">
        <w:rPr>
          <w:szCs w:val="24"/>
          <w:lang w:val="es-CO"/>
        </w:rPr>
        <w:t xml:space="preserve">suelos </w:t>
      </w:r>
      <w:del w:id="143" w:author="Montenegro, Frank David (Alliance Bioversity-CIAT)" w:date="2020-12-05T11:08:00Z">
        <w:r w:rsidR="000D60CF" w:rsidRPr="00EC6B97" w:rsidDel="00CC0984">
          <w:rPr>
            <w:szCs w:val="24"/>
            <w:lang w:val="es-CO"/>
          </w:rPr>
          <w:delText>expuestos</w:delText>
        </w:r>
        <w:commentRangeEnd w:id="140"/>
        <w:r w:rsidR="006F7ADD" w:rsidRPr="00EC6B97" w:rsidDel="00CC0984">
          <w:rPr>
            <w:rStyle w:val="CommentReference"/>
            <w:lang w:val="es-CO"/>
          </w:rPr>
          <w:commentReference w:id="140"/>
        </w:r>
        <w:commentRangeEnd w:id="141"/>
        <w:r w:rsidR="000F24CF" w:rsidRPr="00EC6B97" w:rsidDel="00CC0984">
          <w:rPr>
            <w:rStyle w:val="CommentReference"/>
            <w:lang w:val="es-CO"/>
          </w:rPr>
          <w:commentReference w:id="141"/>
        </w:r>
      </w:del>
      <w:commentRangeEnd w:id="142"/>
      <w:r w:rsidR="00CC0984" w:rsidRPr="00EC6B97">
        <w:rPr>
          <w:rStyle w:val="CommentReference"/>
          <w:lang w:val="es-CO"/>
        </w:rPr>
        <w:commentReference w:id="142"/>
      </w:r>
      <w:r w:rsidR="00CC0984" w:rsidRPr="00F1487D">
        <w:rPr>
          <w:szCs w:val="24"/>
          <w:lang w:val="es-CO"/>
        </w:rPr>
        <w:t>desnudos</w:t>
      </w:r>
      <w:r w:rsidR="000D60CF" w:rsidRPr="00F1487D">
        <w:rPr>
          <w:szCs w:val="24"/>
          <w:lang w:val="es-CO"/>
        </w:rPr>
        <w:t>.</w:t>
      </w:r>
      <w:r w:rsidR="000D60CF" w:rsidRPr="00F1487D">
        <w:rPr>
          <w:rFonts w:cs="Times New Roman"/>
          <w:szCs w:val="24"/>
          <w:lang w:val="es-CO"/>
        </w:rPr>
        <w:t xml:space="preserve"> El índice SAVI </w:t>
      </w:r>
      <w:r w:rsidR="000D60CF" w:rsidRPr="00EC6B97">
        <w:rPr>
          <w:rFonts w:cs="Times New Roman"/>
          <w:szCs w:val="24"/>
          <w:lang w:val="es-CO"/>
        </w:rPr>
        <w:t>está más adaptado a estudios de análisis de vegetación en etapas de crecimiento inicial o vegetación dispersa</w:t>
      </w:r>
      <w:r w:rsidR="000D60CF" w:rsidRPr="00F1487D">
        <w:rPr>
          <w:rFonts w:cs="Times New Roman"/>
          <w:szCs w:val="24"/>
          <w:lang w:val="es-CO"/>
        </w:rPr>
        <w:t>. En general, el SAVI puede ser una buena alternativa ente cualquier suelo donde</w:t>
      </w:r>
      <w:r w:rsidR="000D60CF" w:rsidRPr="00624617">
        <w:rPr>
          <w:rFonts w:cs="Times New Roman"/>
          <w:szCs w:val="24"/>
          <w:lang w:val="es-CO"/>
        </w:rPr>
        <w:t xml:space="preserve"> exista una baja densidad vegetal y la exposición de la superficie del suelo sea relevante</w:t>
      </w:r>
      <w:r>
        <w:rPr>
          <w:rFonts w:cs="Times New Roman"/>
          <w:szCs w:val="24"/>
          <w:lang w:val="es-CO"/>
        </w:rPr>
        <w:t xml:space="preserve"> </w:t>
      </w:r>
      <w:r>
        <w:rPr>
          <w:rFonts w:cs="Times New Roman"/>
          <w:szCs w:val="24"/>
          <w:lang w:val="es-CO"/>
        </w:rPr>
        <w:fldChar w:fldCharType="begin" w:fldLock="1"/>
      </w:r>
      <w:r w:rsidR="000843EF">
        <w:rPr>
          <w:rFonts w:cs="Times New Roman"/>
          <w:szCs w:val="24"/>
          <w:lang w:val="es-CO"/>
        </w:rPr>
        <w:instrText>ADDIN CSL_CITATION {"citationItems":[{"id":"ITEM-1","itemData":{"DOI":"10.1016/0034-4257(92)90074-T","ISSN":"00344257","abstract":"Directional reflectance measurements were made over a semidesert gramma (Bouteloua spp.) grassland at various times of the growing season. Azimuthal strings of view angle measurements from + 40° to - 40° were made for various solar zenith angles and soil moisture conditions. The sensitivity of the normalized difference vegetation index (NDVI) and the soil-adjusted vegetation index (SAVI) to these bidirectional measurements was assessed for purposes of improving remote temporal monitoring of vegetation activity. The NDVI response from the grassland canopy was strongly anisotropic about nadir view angles while the SAVI response was symmetric about nadir. This occurred for all sun angles, soil moisture condition, and grass densities. This enabled variations in SAVI-view angle response to be minimized with a cosine function. It is expected that this study will aid in improving the characterization of vegetation temporal activity from Landsat TM, SPOT, AVHRR, and the Earth Observing System MODIS sensor. © 1992.","author":[{"dropping-particle":"","family":"Huete","given":"A. R.","non-dropping-particle":"","parse-names":false,"suffix":""},{"dropping-particle":"","family":"Hua","given":"G.","non-dropping-particle":"","parse-names":false,"suffix":""},{"dropping-particle":"","family":"Qi","given":"J.","non-dropping-particle":"","parse-names":false,"suffix":""},{"dropping-particle":"","family":"Chehbouni","given":"A.","non-dropping-particle":"","parse-names":false,"suffix":""},{"dropping-particle":"","family":"Leeuwen","given":"W. J.D.","non-dropping-particle":"van","parse-names":false,"suffix":""}],"container-title":"Remote Sensing of Environment","id":"ITEM-1","issue":"2-3","issued":{"date-parts":[["1992"]]},"page":"143-154","title":"Normalization of multidirectional red and NIR reflectances with the SAVI","type":"article-journal","volume":"45"},"uris":["http://www.mendeley.com/documents/?uuid=d16f93c4-4243-4fb6-b78e-6cd1f98a2799"]},{"id":"ITEM-2","itemData":{"DOI":"10.1016/0034-4257(95)00186-7","ISSN":"00344257","abstract":"The sensitivity of the normalized difference vegetation index (NDVI) to soil background and atmospheric effects has generated an increasing interest in the development of new indices, such as the soil-adjusted vegetation index (SAVI), transformed soil-adjusted vegetation index (TSAVI), atmospherically resistant vegetation index (ARVI), global environment monitoring index (GEMI), modified soil-adjusted vegetation index (MSAVI), which are less sensitive to these external influences. These indices are theoretically more reliable than NDVI, although they are not yet widely used with satellite data. This article focuses on testing and comparing the sensitivity of NDVI, SAVI, TSAVI, MSAVI and GEMI to soil background effects. Indices are simulated with the SAIL model for a large range of soil reflectances, including sand, clay, and dark peat, with additional variations induced by moisture and roughness. The general formulation of the SAVI family of indices with the form VI = (NIR - R) / (NIR + R + X) is also reexamined. The value of the parameter X is critical in the minimization of soil effects. A value of X = 0.16 is found as the optimized value. Index performances are compared by means of an analysis of variance.","author":[{"dropping-particle":"","family":"Rondeaux","given":"Geneviève","non-dropping-particle":"","parse-names":false,"suffix":""},{"dropping-particle":"","family":"Steven","given":"Michael","non-dropping-particle":"","parse-names":false,"suffix":""},{"dropping-particle":"","family":"Baret","given":"Frédéric","non-dropping-particle":"","parse-names":false,"suffix":""}],"container-title":"Remote Sensing of Environment","id":"ITEM-2","issued":{"date-parts":[["1996"]]},"title":"Optimization of soil-adjusted vegetation indices","type":"article-journal"},"uris":["http://www.mendeley.com/documents/?uuid=366e79c2-60ff-4285-bdf8-833f691f3baf"]}],"mendeley":{"formattedCitation":"(Huete et al., 1992; Rondeaux et al., 1996)","plainTextFormattedCitation":"(Huete et al., 1992; Rondeaux et al., 1996)","previouslyFormattedCitation":"(Huete et al., 1992; Rondeaux et al., 1996)"},"properties":{"noteIndex":0},"schema":"https://github.com/citation-style-language/schema/raw/master/csl-citation.json"}</w:instrText>
      </w:r>
      <w:r>
        <w:rPr>
          <w:rFonts w:cs="Times New Roman"/>
          <w:szCs w:val="24"/>
          <w:lang w:val="es-CO"/>
        </w:rPr>
        <w:fldChar w:fldCharType="separate"/>
      </w:r>
      <w:r w:rsidRPr="00EC6B97">
        <w:rPr>
          <w:rFonts w:cs="Times New Roman"/>
          <w:noProof/>
          <w:szCs w:val="24"/>
          <w:lang w:val="es-CO"/>
        </w:rPr>
        <w:t>(Huete et al., 1992; Rondeaux et al., 1996)</w:t>
      </w:r>
      <w:r>
        <w:rPr>
          <w:rFonts w:cs="Times New Roman"/>
          <w:szCs w:val="24"/>
          <w:lang w:val="es-CO"/>
        </w:rPr>
        <w:fldChar w:fldCharType="end"/>
      </w:r>
      <w:r w:rsidR="000D60CF" w:rsidRPr="00624617">
        <w:rPr>
          <w:rFonts w:cs="Times New Roman"/>
          <w:szCs w:val="24"/>
          <w:lang w:val="es-CO"/>
        </w:rPr>
        <w:t>.</w:t>
      </w:r>
    </w:p>
    <w:p w14:paraId="0CD075C3" w14:textId="29A2FFD2" w:rsidR="008D035A" w:rsidRPr="00624617" w:rsidRDefault="007D60F7" w:rsidP="000D60CF">
      <w:pPr>
        <w:jc w:val="both"/>
        <w:rPr>
          <w:rFonts w:eastAsiaTheme="minorEastAsia"/>
          <w:lang w:val="es-CO"/>
        </w:rPr>
      </w:pPr>
      <m:oMathPara>
        <m:oMath>
          <m:r>
            <w:rPr>
              <w:rFonts w:ascii="Cambria Math" w:hAnsi="Cambria Math"/>
              <w:lang w:val="es-CO"/>
            </w:rPr>
            <m:t xml:space="preserve">OSAVI= </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m:t>
                  </m:r>
                  <w:commentRangeStart w:id="144"/>
                  <w:commentRangeStart w:id="145"/>
                  <w:commentRangeEnd w:id="144"/>
                  <m:r>
                    <m:rPr>
                      <m:sty m:val="p"/>
                    </m:rPr>
                    <w:rPr>
                      <w:rStyle w:val="CommentReference"/>
                      <w:lang w:val="es-CO"/>
                    </w:rPr>
                    <w:commentReference w:id="144"/>
                  </m:r>
                  <w:commentRangeEnd w:id="145"/>
                  <m:r>
                    <m:rPr>
                      <m:sty m:val="p"/>
                    </m:rPr>
                    <w:rPr>
                      <w:rStyle w:val="CommentReference"/>
                    </w:rPr>
                    <w:commentReference w:id="145"/>
                  </m:r>
                  <m:r>
                    <w:rPr>
                      <w:rFonts w:ascii="Cambria Math" w:hAnsi="Cambria Math"/>
                      <w:lang w:val="es-CO"/>
                    </w:rPr>
                    <m:t>+L</m:t>
                  </m:r>
                </m:den>
              </m:f>
            </m:e>
          </m:d>
          <m:r>
            <w:rPr>
              <w:rFonts w:ascii="Cambria Math" w:hAnsi="Cambria Math"/>
              <w:lang w:val="es-CO"/>
            </w:rPr>
            <m:t>*(1+L)</m:t>
          </m:r>
        </m:oMath>
      </m:oMathPara>
    </w:p>
    <w:p w14:paraId="3442630D" w14:textId="71E4EFB4" w:rsidR="000D60CF" w:rsidRPr="00624617" w:rsidRDefault="0062331F" w:rsidP="000D60CF">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0D60CF" w:rsidRPr="00624617">
        <w:rPr>
          <w:lang w:val="es-CO"/>
        </w:rPr>
        <w:t>En este caso, el factor L es en</w:t>
      </w:r>
      <w:commentRangeStart w:id="146"/>
      <w:commentRangeStart w:id="147"/>
      <w:r w:rsidR="000D60CF" w:rsidRPr="00624617">
        <w:rPr>
          <w:lang w:val="es-CO"/>
        </w:rPr>
        <w:t>cargado de amortiguar la presencia del suelo a través de valores comprendidos entre 0 (para zonas con gran densidad vegetal) y 1 (para zonas con escasa densidad vegetal).</w:t>
      </w:r>
      <w:commentRangeEnd w:id="146"/>
      <w:r w:rsidR="006F7ADD" w:rsidRPr="00EC6B97">
        <w:rPr>
          <w:rStyle w:val="CommentReference"/>
          <w:lang w:val="es-CO"/>
        </w:rPr>
        <w:commentReference w:id="146"/>
      </w:r>
      <w:commentRangeEnd w:id="147"/>
      <w:r w:rsidR="00CC0984" w:rsidRPr="00EC6B97">
        <w:rPr>
          <w:rStyle w:val="CommentReference"/>
          <w:lang w:val="es-CO"/>
        </w:rPr>
        <w:commentReference w:id="147"/>
      </w:r>
    </w:p>
    <w:p w14:paraId="71DEBFD0" w14:textId="77777777" w:rsidR="004813A4" w:rsidRPr="00624617" w:rsidRDefault="004813A4" w:rsidP="004813A4">
      <w:pPr>
        <w:pStyle w:val="Heading3"/>
        <w:numPr>
          <w:ilvl w:val="2"/>
          <w:numId w:val="6"/>
        </w:numPr>
        <w:rPr>
          <w:lang w:val="es-CO"/>
        </w:rPr>
      </w:pPr>
      <w:bookmarkStart w:id="148" w:name="_Toc56185776"/>
      <w:r w:rsidRPr="00624617">
        <w:rPr>
          <w:lang w:val="es-CO"/>
        </w:rPr>
        <w:t>EVI</w:t>
      </w:r>
      <w:bookmarkEnd w:id="148"/>
    </w:p>
    <w:p w14:paraId="09718374" w14:textId="42DC23D8" w:rsidR="004813A4" w:rsidRPr="00624617" w:rsidRDefault="004813A4" w:rsidP="004813A4">
      <w:pPr>
        <w:jc w:val="both"/>
        <w:rPr>
          <w:lang w:val="es-CO"/>
        </w:rPr>
      </w:pPr>
      <w:r w:rsidRPr="00624617">
        <w:rPr>
          <w:lang w:val="es-CO"/>
        </w:rPr>
        <w:t xml:space="preserve">El </w:t>
      </w:r>
      <w:proofErr w:type="spellStart"/>
      <w:r w:rsidRPr="00624617">
        <w:rPr>
          <w:lang w:val="es-CO"/>
        </w:rPr>
        <w:t>Enhanced</w:t>
      </w:r>
      <w:proofErr w:type="spellEnd"/>
      <w:r w:rsidRPr="00624617">
        <w:rPr>
          <w:lang w:val="es-CO"/>
        </w:rPr>
        <w:t xml:space="preserve"> </w:t>
      </w:r>
      <w:proofErr w:type="spellStart"/>
      <w:r w:rsidRPr="00624617">
        <w:rPr>
          <w:lang w:val="es-CO"/>
        </w:rPr>
        <w:t>vegetation</w:t>
      </w:r>
      <w:proofErr w:type="spellEnd"/>
      <w:r w:rsidRPr="00624617">
        <w:rPr>
          <w:lang w:val="es-CO"/>
        </w:rPr>
        <w:t xml:space="preserve"> </w:t>
      </w:r>
      <w:proofErr w:type="spellStart"/>
      <w:r w:rsidRPr="00624617">
        <w:rPr>
          <w:lang w:val="es-CO"/>
        </w:rPr>
        <w:t>index</w:t>
      </w:r>
      <w:proofErr w:type="spellEnd"/>
      <w:r w:rsidRPr="00624617">
        <w:rPr>
          <w:lang w:val="es-CO"/>
        </w:rPr>
        <w:t xml:space="preserve"> (EVI) o Índice de Vegetación Mejorado </w:t>
      </w:r>
      <w:r w:rsidRPr="00624617">
        <w:rPr>
          <w:highlight w:val="yellow"/>
          <w:lang w:val="es-CO"/>
        </w:rPr>
        <w:t>intenta minimizar los efectos atmosféricos</w:t>
      </w:r>
      <w:r w:rsidRPr="004A3E87">
        <w:rPr>
          <w:lang w:val="es-CO"/>
        </w:rPr>
        <w:t xml:space="preserve"> y nos permite monitorizar el estado de la vegetación en caso de altas densidades de biomasa. El proceso resulta ser similar al cálculo del NDVI salvo que, en esta ocasión requerimos, además, la banda </w:t>
      </w:r>
      <w:commentRangeStart w:id="149"/>
      <w:commentRangeStart w:id="150"/>
      <w:r w:rsidRPr="004A3E87">
        <w:rPr>
          <w:lang w:val="es-CO"/>
        </w:rPr>
        <w:t>correspondiente al Azul</w:t>
      </w:r>
      <w:r w:rsidR="006461A5" w:rsidRPr="004A3E87">
        <w:rPr>
          <w:lang w:val="es-CO"/>
        </w:rPr>
        <w:t xml:space="preserve"> </w:t>
      </w:r>
      <w:commentRangeEnd w:id="149"/>
      <w:r w:rsidR="006461A5" w:rsidRPr="00854949">
        <w:rPr>
          <w:rStyle w:val="CommentReference"/>
          <w:lang w:val="es-CO"/>
        </w:rPr>
        <w:commentReference w:id="149"/>
      </w:r>
      <w:commentRangeEnd w:id="150"/>
      <w:r w:rsidR="00CC0984" w:rsidRPr="00854949">
        <w:rPr>
          <w:rStyle w:val="CommentReference"/>
          <w:lang w:val="es-CO"/>
        </w:rPr>
        <w:commentReference w:id="150"/>
      </w:r>
      <w:r w:rsidR="00AF3E38" w:rsidRPr="00624617">
        <w:rPr>
          <w:lang w:val="es-CO"/>
        </w:rPr>
        <w:fldChar w:fldCharType="begin" w:fldLock="1"/>
      </w:r>
      <w:r w:rsidR="00CF1E78" w:rsidRPr="007D60F7">
        <w:rPr>
          <w:lang w:val="es-CO"/>
        </w:rPr>
        <w:instrText>ADDIN CSL_CITATION {"citationItems":[{"id":"ITEM-1","itemData":{"DOI":"10.1016/0034-4257(93)90088-F","ISSN":"00344257","abstract":"We studied the reflectance spectra of the aquatic vegetation of Searsville Lake in coastal central California using a high spectral resolution hand-held spectroradiometer. The three aquatic types-submerged, floating, and emergent-exhibited clear differences in their spectral reflectance and can be distinguished on the basis of discriminant analysis using reflectance parameters. This technique can be used in large-area mapping of aquatic plants. The normalized difference vegetation index (NDVI) and the simple ratio (SR) were well correlated with chlorophyll content, photosynthetic efficiency, and biomass in the emergent species. New, narrow-bandwidth indices and reflectance indices calculated from first and second derivative spectra were strongly correlated with the ratio of secondary and protective pigments to chlorophyll a and with epoxidation state of the xanthophyll cycle pigments, and therefore, with photosynthetic efficiency. These new indices may be useful in the remote sensing of plant physiological status. © 1993.","author":[{"dropping-particle":"","family":"Peñuelas","given":"Josep","non-dropping-particle":"","parse-names":false,"suffix":""},{"dropping-particle":"","family":"Gamon","given":"John A.","non-dropping-particle":"","parse-names":false,"suffix":""},{"dropping-particle":"","family":"Griffin","given":"Kevin L.","non-dropping-particle":"","parse-names":false,"suffix":""},{"dropping-particle":"","family":"Field","given":"Christopher B.","non-dropping-particle":"","parse-names":false,"suffix":""}],"container-title":"Remote Sensing of Environment","id":"ITEM-1","issue":"2","issued":{"date-parts":[["1993"]]},"page":"110 - 118","title":"Assessing community type, plant biomass, pigment composition, and photosynthetic efficiency of aquatic vegetation from spectral reflectance","type":"article-journal","volume":"46"},"uris":["http://www.mendeley.com/documents/?uuid=29879709-6d07-4d6e-bb48-d1c05303bdfb"]}],"mendeley":{"formattedCitation":"(Peñuelas et al., 1993)","plainTextFormattedCitation":"(Peñuelas et al., 1993)","previouslyFormattedCitation":"(Peñuelas et al., 1993)"},"properties":{"noteIndex":0},"schema":"https://github.com/citation-style-language/schema/raw/master/csl-citation.json"}</w:instrText>
      </w:r>
      <w:r w:rsidR="00AF3E38" w:rsidRPr="00624617">
        <w:rPr>
          <w:lang w:val="es-CO"/>
        </w:rPr>
        <w:fldChar w:fldCharType="separate"/>
      </w:r>
      <w:r w:rsidR="00AF3E38" w:rsidRPr="00624617">
        <w:rPr>
          <w:noProof/>
          <w:lang w:val="es-CO"/>
        </w:rPr>
        <w:t>(Peñuelas et al., 1993)</w:t>
      </w:r>
      <w:r w:rsidR="00AF3E38" w:rsidRPr="00624617">
        <w:rPr>
          <w:lang w:val="es-CO"/>
        </w:rPr>
        <w:fldChar w:fldCharType="end"/>
      </w:r>
      <w:r w:rsidRPr="00624617">
        <w:rPr>
          <w:lang w:val="es-CO"/>
        </w:rPr>
        <w:t xml:space="preserve">. </w:t>
      </w:r>
    </w:p>
    <w:p w14:paraId="62CCBA67" w14:textId="77777777" w:rsidR="004813A4" w:rsidRPr="00624617" w:rsidRDefault="004813A4" w:rsidP="004813A4">
      <w:pPr>
        <w:jc w:val="both"/>
        <w:rPr>
          <w:rFonts w:eastAsiaTheme="minorEastAsia"/>
          <w:lang w:val="es-CO"/>
        </w:rPr>
      </w:pPr>
      <m:oMathPara>
        <m:oMath>
          <m:r>
            <w:rPr>
              <w:rFonts w:ascii="Cambria Math" w:hAnsi="Cambria Math"/>
              <w:lang w:val="es-CO"/>
            </w:rPr>
            <m:t>EVI= 2.5*</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NIR+6*RED-7.5*BLUE+L</m:t>
                  </m:r>
                </m:den>
              </m:f>
            </m:e>
          </m:d>
        </m:oMath>
      </m:oMathPara>
    </w:p>
    <w:p w14:paraId="6317E346" w14:textId="36DBDCFC" w:rsidR="004813A4" w:rsidRPr="00624617" w:rsidRDefault="0062331F" w:rsidP="004813A4">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4813A4" w:rsidRPr="00624617">
        <w:rPr>
          <w:lang w:val="es-CO"/>
        </w:rPr>
        <w:t xml:space="preserve">En este caso las constantes y L ayudan a amortizar el </w:t>
      </w:r>
      <w:commentRangeStart w:id="151"/>
      <w:commentRangeStart w:id="152"/>
      <w:r w:rsidR="004813A4" w:rsidRPr="00624617">
        <w:rPr>
          <w:lang w:val="es-CO"/>
        </w:rPr>
        <w:t xml:space="preserve">efecto del suelo y aerosoles </w:t>
      </w:r>
      <w:commentRangeEnd w:id="151"/>
      <w:r w:rsidR="000F24CF" w:rsidRPr="00624617">
        <w:rPr>
          <w:rStyle w:val="CommentReference"/>
          <w:lang w:val="es-CO"/>
          <w:rPrChange w:id="153" w:author="Montenegro, Frank David (Alliance Bioversity-CIAT)" w:date="2020-12-09T08:42:00Z">
            <w:rPr>
              <w:rStyle w:val="CommentReference"/>
            </w:rPr>
          </w:rPrChange>
        </w:rPr>
        <w:commentReference w:id="151"/>
      </w:r>
      <w:commentRangeEnd w:id="152"/>
      <w:r w:rsidR="001E542E" w:rsidRPr="00624617">
        <w:rPr>
          <w:rStyle w:val="CommentReference"/>
          <w:lang w:val="es-CO"/>
          <w:rPrChange w:id="154" w:author="Montenegro, Frank David (Alliance Bioversity-CIAT)" w:date="2020-12-09T08:42:00Z">
            <w:rPr>
              <w:rStyle w:val="CommentReference"/>
            </w:rPr>
          </w:rPrChange>
        </w:rPr>
        <w:commentReference w:id="152"/>
      </w:r>
    </w:p>
    <w:p w14:paraId="2676D6D0" w14:textId="64D47090" w:rsidR="00AF3E38" w:rsidRPr="00624617" w:rsidDel="001E542E" w:rsidRDefault="00AF3E38" w:rsidP="00CB04AC">
      <w:pPr>
        <w:pStyle w:val="Heading3"/>
        <w:numPr>
          <w:ilvl w:val="2"/>
          <w:numId w:val="6"/>
        </w:numPr>
        <w:rPr>
          <w:del w:id="155" w:author="Montenegro, Frank David (Alliance Bioversity-CIAT)" w:date="2020-12-08T13:40:00Z"/>
          <w:lang w:val="es-CO"/>
        </w:rPr>
      </w:pPr>
      <w:bookmarkStart w:id="156" w:name="_Toc56185777"/>
      <w:del w:id="157" w:author="Montenegro, Frank David (Alliance Bioversity-CIAT)" w:date="2020-12-08T13:40:00Z">
        <w:r w:rsidRPr="00624617" w:rsidDel="001E542E">
          <w:rPr>
            <w:lang w:val="es-CO"/>
          </w:rPr>
          <w:delText>NDWI</w:delText>
        </w:r>
        <w:bookmarkEnd w:id="156"/>
      </w:del>
    </w:p>
    <w:p w14:paraId="381BAFFF" w14:textId="0E7D03BA" w:rsidR="00DB218F" w:rsidRPr="00624617" w:rsidDel="001E542E" w:rsidRDefault="00DB218F" w:rsidP="00DB218F">
      <w:pPr>
        <w:jc w:val="both"/>
        <w:rPr>
          <w:del w:id="158" w:author="Montenegro, Frank David (Alliance Bioversity-CIAT)" w:date="2020-12-08T13:40:00Z"/>
          <w:lang w:val="es-CO"/>
        </w:rPr>
      </w:pPr>
      <w:del w:id="159" w:author="Montenegro, Frank David (Alliance Bioversity-CIAT)" w:date="2020-12-08T13:40:00Z">
        <w:r w:rsidRPr="00624617" w:rsidDel="001E542E">
          <w:rPr>
            <w:lang w:val="es-CO"/>
          </w:rPr>
          <w:delText>El Índice Diferencial de Agua Normalizado (NDWI), introducid</w:delText>
        </w:r>
        <w:r w:rsidR="00CF1E78" w:rsidRPr="00624617" w:rsidDel="001E542E">
          <w:rPr>
            <w:lang w:val="es-CO"/>
          </w:rPr>
          <w:delText xml:space="preserve">o por primera vez en 1996 por </w:delText>
        </w:r>
        <w:r w:rsidR="00CF1E78" w:rsidRPr="00624617" w:rsidDel="001E542E">
          <w:rPr>
            <w:lang w:val="es-CO"/>
          </w:rPr>
          <w:fldChar w:fldCharType="begin" w:fldLock="1"/>
        </w:r>
        <w:r w:rsidR="003A1EEA" w:rsidRPr="007D60F7" w:rsidDel="001E542E">
          <w:rPr>
            <w:lang w:val="es-CO"/>
          </w:rPr>
          <w:delInstrText>ADDIN CSL_CITATION {"citationItems":[{"id":"ITEM-1","itemData":{"DOI":"10.1016/S0034-4257(96)00067-3","ISSN":"00344257","abstract":"The normalized difference vegetation index (NDVI) has been widely used for remote sensing of vegetation for many years. This index uses radiances or reflectances from a red channel around 0.66 μm and a near-IR channel around 0.86 μm. The red channel is located in the strong chlorophyll absorption region, while the near-IR channel is located in the high reflectance plateau of vegetation canopies. The two channels sense very different depths through vegetation canopies. In this article, another index, namely the normalized difference water index (NDWI), is proposed for remote sensing of vegetation liquid water from space. NDWI is defined as (p(0.86 μm) - ρ(1.24 μm))/(ρ(0.86 μm) + ρ(1.24 μm)), where ρ represents the radiance in reflectance units. Both the 0.86-μm and the 1.24-μm channels are located in the high reflectance plateau of vegetation canopies. They sense similar depths through vegetation canopies. They sense similar depths through vegetation canopies. Absorption by vegetation liquid water near 0.86 μm is negligible. Weak liquid absorption at 1.24 μm is present. Canopy scattering enhances the water absorption. As a result, NDWI is sensitive to changes in liquid water content of vegetation canopies. Atmospheric aerosol scattering effects in the 0.86-1.24 μm region are weak. NDWI is less sensitive to atmospheric effects than NDVI. NDWI does not remove completely the background soil reflectance effects, similar to NDVI. Because the information about vegetation canopies contained in the 1.24-μm channel is very different from that contained in the red channel near 0.66 μm. NDWI should be considered as an independent vegetation index. It is complementary to, not a substitute for NDVI. Laboratory-measured reflectance of stacked green leaves, and spectral imaging data acquired with Airborne Visible Infrared Imaging Spectrometer (AVIRIS) over Jasper Ridge in California and the High Plains in northern Colorado, are used to demonstrate the usefulness of NDWI. Comparisons between NDWI and NDVI images are also given.","author":[{"dropping-particle":"","family":"Gao","given":"Bo Cai","non-dropping-particle":"","parse-names":false,"suffix":""}],"container-title":"Remote Sensing of Environment","id":"ITEM-1","issue":"3","issued":{"date-parts":[["1996"]]},"page":"257-266","title":"NDWI - A normalized difference water index for remote sensing of vegetation liquid water from space","type":"article-journal","volume":"58"},"uris":["http://www.mendeley.com/documents/?uuid=3fefd9cc-ef47-41b6-9dc2-e8dad27f8b4f"]}],"mendeley":{"formattedCitation":"(Gao, 1996)","manualFormatting":"Gao","plainTextFormattedCitation":"(Gao, 1996)","previouslyFormattedCitation":"(Gao, 1996)"},"properties":{"noteIndex":0},"schema":"https://github.com/citation-style-language/schema/raw/master/csl-citation.json"}</w:delInstrText>
        </w:r>
        <w:r w:rsidR="00CF1E78" w:rsidRPr="00624617" w:rsidDel="001E542E">
          <w:rPr>
            <w:lang w:val="es-CO"/>
          </w:rPr>
          <w:fldChar w:fldCharType="separate"/>
        </w:r>
        <w:r w:rsidR="00CF1E78" w:rsidRPr="00624617" w:rsidDel="001E542E">
          <w:rPr>
            <w:noProof/>
            <w:lang w:val="es-CO"/>
          </w:rPr>
          <w:delText>Gao</w:delText>
        </w:r>
        <w:r w:rsidR="00CF1E78" w:rsidRPr="00624617" w:rsidDel="001E542E">
          <w:rPr>
            <w:lang w:val="es-CO"/>
          </w:rPr>
          <w:fldChar w:fldCharType="end"/>
        </w:r>
        <w:r w:rsidRPr="00624617" w:rsidDel="001E542E">
          <w:rPr>
            <w:lang w:val="es-CO"/>
          </w:rPr>
          <w:delText xml:space="preserve">, </w:delText>
        </w:r>
        <w:r w:rsidRPr="00624617" w:rsidDel="001E542E">
          <w:rPr>
            <w:highlight w:val="yellow"/>
            <w:lang w:val="es-CO"/>
          </w:rPr>
          <w:delText>refleja el contenido de humedad en plantas y suelos</w:delText>
        </w:r>
        <w:r w:rsidRPr="00624617" w:rsidDel="001E542E">
          <w:rPr>
            <w:lang w:val="es-CO"/>
          </w:rPr>
          <w:delText xml:space="preserve"> y se determina analógicamente con el NDVI de la siguiente </w:delText>
        </w:r>
        <w:commentRangeStart w:id="160"/>
        <w:commentRangeStart w:id="161"/>
        <w:r w:rsidRPr="00624617" w:rsidDel="001E542E">
          <w:rPr>
            <w:lang w:val="es-CO"/>
          </w:rPr>
          <w:delText>manera</w:delText>
        </w:r>
        <w:commentRangeEnd w:id="160"/>
        <w:r w:rsidR="00DB6720" w:rsidRPr="00624617" w:rsidDel="001E542E">
          <w:rPr>
            <w:rStyle w:val="CommentReference"/>
            <w:lang w:val="es-CO"/>
            <w:rPrChange w:id="162" w:author="Montenegro, Frank David (Alliance Bioversity-CIAT)" w:date="2020-12-09T08:42:00Z">
              <w:rPr>
                <w:rStyle w:val="CommentReference"/>
              </w:rPr>
            </w:rPrChange>
          </w:rPr>
          <w:commentReference w:id="160"/>
        </w:r>
      </w:del>
      <w:commentRangeEnd w:id="161"/>
      <w:r w:rsidR="001E542E" w:rsidRPr="00624617">
        <w:rPr>
          <w:rStyle w:val="CommentReference"/>
          <w:lang w:val="es-CO"/>
          <w:rPrChange w:id="163" w:author="Montenegro, Frank David (Alliance Bioversity-CIAT)" w:date="2020-12-09T08:42:00Z">
            <w:rPr>
              <w:rStyle w:val="CommentReference"/>
            </w:rPr>
          </w:rPrChange>
        </w:rPr>
        <w:commentReference w:id="161"/>
      </w:r>
      <w:del w:id="164" w:author="Montenegro, Frank David (Alliance Bioversity-CIAT)" w:date="2020-12-08T13:40:00Z">
        <w:r w:rsidRPr="00624617" w:rsidDel="001E542E">
          <w:rPr>
            <w:lang w:val="es-CO"/>
          </w:rPr>
          <w:delText>:</w:delText>
        </w:r>
      </w:del>
    </w:p>
    <w:p w14:paraId="193B9997" w14:textId="181AFCAE" w:rsidR="00CF1E78" w:rsidRPr="00624617" w:rsidDel="001E542E" w:rsidRDefault="00CF1E78" w:rsidP="00DB218F">
      <w:pPr>
        <w:jc w:val="both"/>
        <w:rPr>
          <w:del w:id="165" w:author="Montenegro, Frank David (Alliance Bioversity-CIAT)" w:date="2020-12-08T13:40:00Z"/>
          <w:lang w:val="es-CO"/>
        </w:rPr>
      </w:pPr>
      <m:oMathPara>
        <m:oMath>
          <m:r>
            <w:del w:id="166" w:author="Montenegro, Frank David (Alliance Bioversity-CIAT)" w:date="2020-12-08T13:40:00Z">
              <w:rPr>
                <w:rFonts w:ascii="Cambria Math" w:hAnsi="Cambria Math"/>
                <w:lang w:val="es-CO"/>
              </w:rPr>
              <m:t xml:space="preserve">NDVI= </m:t>
            </w:del>
          </m:r>
          <m:f>
            <m:fPr>
              <m:ctrlPr>
                <w:del w:id="167" w:author="Montenegro, Frank David (Alliance Bioversity-CIAT)" w:date="2020-12-08T13:40:00Z">
                  <w:rPr>
                    <w:rFonts w:ascii="Cambria Math" w:hAnsi="Cambria Math"/>
                    <w:i/>
                    <w:lang w:val="es-CO"/>
                  </w:rPr>
                </w:del>
              </m:ctrlPr>
            </m:fPr>
            <m:num>
              <m:r>
                <w:del w:id="168" w:author="Montenegro, Frank David (Alliance Bioversity-CIAT)" w:date="2020-12-08T13:40:00Z">
                  <w:rPr>
                    <w:rFonts w:ascii="Cambria Math" w:hAnsi="Cambria Math"/>
                    <w:lang w:val="es-CO"/>
                  </w:rPr>
                  <m:t>NIR-</m:t>
                </w:del>
              </m:r>
              <w:commentRangeStart w:id="169"/>
              <w:commentRangeStart w:id="170"/>
              <m:r>
                <w:del w:id="171" w:author="Montenegro, Frank David (Alliance Bioversity-CIAT)" w:date="2020-12-08T13:40:00Z">
                  <w:rPr>
                    <w:rFonts w:ascii="Cambria Math" w:hAnsi="Cambria Math"/>
                    <w:lang w:val="es-CO"/>
                  </w:rPr>
                  <m:t>SWIR</m:t>
                </w:del>
              </m:r>
              <w:commentRangeEnd w:id="169"/>
              <m:r>
                <w:del w:id="172" w:author="Montenegro, Frank David (Alliance Bioversity-CIAT)" w:date="2020-12-08T13:40:00Z">
                  <m:rPr>
                    <m:sty m:val="p"/>
                  </m:rPr>
                  <w:rPr>
                    <w:rStyle w:val="CommentReference"/>
                    <w:lang w:val="es-CO"/>
                    <w:rPrChange w:id="173" w:author="Montenegro, Frank David (Alliance Bioversity-CIAT)" w:date="2020-12-09T08:42:00Z">
                      <w:rPr>
                        <w:rStyle w:val="CommentReference"/>
                      </w:rPr>
                    </w:rPrChange>
                  </w:rPr>
                  <w:commentReference w:id="169"/>
                </w:del>
              </m:r>
              <w:commentRangeEnd w:id="170"/>
              <m:r>
                <m:rPr>
                  <m:sty m:val="p"/>
                </m:rPr>
                <w:rPr>
                  <w:rStyle w:val="CommentReference"/>
                  <w:lang w:val="es-CO"/>
                  <w:rPrChange w:id="174" w:author="Montenegro, Frank David (Alliance Bioversity-CIAT)" w:date="2020-12-09T08:42:00Z">
                    <w:rPr>
                      <w:rStyle w:val="CommentReference"/>
                    </w:rPr>
                  </w:rPrChange>
                </w:rPr>
                <w:commentReference w:id="170"/>
              </m:r>
            </m:num>
            <m:den>
              <m:r>
                <w:del w:id="175" w:author="Montenegro, Frank David (Alliance Bioversity-CIAT)" w:date="2020-12-08T13:40:00Z">
                  <w:rPr>
                    <w:rFonts w:ascii="Cambria Math" w:hAnsi="Cambria Math"/>
                    <w:lang w:val="es-CO"/>
                  </w:rPr>
                  <m:t>NIR+SWIR</m:t>
                </w:del>
              </m:r>
            </m:den>
          </m:f>
        </m:oMath>
      </m:oMathPara>
    </w:p>
    <w:p w14:paraId="1E7FE211" w14:textId="060D93BB" w:rsidR="00AF3E38" w:rsidRPr="00624617" w:rsidDel="001E542E" w:rsidRDefault="00DB218F" w:rsidP="00DB218F">
      <w:pPr>
        <w:jc w:val="both"/>
        <w:rPr>
          <w:del w:id="176" w:author="Montenegro, Frank David (Alliance Bioversity-CIAT)" w:date="2020-12-08T13:40:00Z"/>
          <w:lang w:val="es-CO"/>
        </w:rPr>
      </w:pPr>
      <w:del w:id="177" w:author="Montenegro, Frank David (Alliance Bioversity-CIAT)" w:date="2020-12-08T13:40:00Z">
        <w:r w:rsidRPr="00624617" w:rsidDel="001E542E">
          <w:rPr>
            <w:lang w:val="es-CO"/>
          </w:rPr>
          <w:delText xml:space="preserve">La vegetación se ve sometida a un severo estrés durante una sequía. Si no se identifican a tiempo las áreas afectadas, cultivos enteros pueden resultar dañados. La detección temprana del estrés hídrico puede prevenir muchos de los impactos negativos en los cultivos. </w:delText>
        </w:r>
      </w:del>
      <w:ins w:id="178" w:author="Palacios Taboada, Ana Claudia" w:date="2020-11-18T10:13:00Z">
        <w:del w:id="179" w:author="Montenegro, Frank David (Alliance Bioversity-CIAT)" w:date="2020-12-08T13:40:00Z">
          <w:r w:rsidR="00FF6796" w:rsidRPr="00624617" w:rsidDel="001E542E">
            <w:rPr>
              <w:lang w:val="es-CO"/>
            </w:rPr>
            <w:delText>E</w:delText>
          </w:r>
        </w:del>
      </w:ins>
      <w:del w:id="180" w:author="Montenegro, Frank David (Alliance Bioversity-CIAT)" w:date="2020-12-08T13:40:00Z">
        <w:r w:rsidRPr="00624617" w:rsidDel="001E542E">
          <w:rPr>
            <w:lang w:val="es-CO"/>
          </w:rPr>
          <w:delText xml:space="preserve">el índice NDWI </w:delText>
        </w:r>
        <w:commentRangeStart w:id="181"/>
        <w:commentRangeStart w:id="182"/>
        <w:r w:rsidRPr="00624617" w:rsidDel="001E542E">
          <w:rPr>
            <w:lang w:val="es-CO"/>
          </w:rPr>
          <w:delText>pueden</w:delText>
        </w:r>
        <w:commentRangeEnd w:id="181"/>
        <w:r w:rsidR="00FF6796" w:rsidRPr="00624617" w:rsidDel="001E542E">
          <w:rPr>
            <w:rStyle w:val="CommentReference"/>
            <w:lang w:val="es-CO"/>
            <w:rPrChange w:id="183" w:author="Montenegro, Frank David (Alliance Bioversity-CIAT)" w:date="2020-12-09T08:42:00Z">
              <w:rPr>
                <w:rStyle w:val="CommentReference"/>
              </w:rPr>
            </w:rPrChange>
          </w:rPr>
          <w:commentReference w:id="181"/>
        </w:r>
      </w:del>
      <w:commentRangeEnd w:id="182"/>
      <w:r w:rsidR="001E542E" w:rsidRPr="00624617">
        <w:rPr>
          <w:rStyle w:val="CommentReference"/>
          <w:lang w:val="es-CO"/>
          <w:rPrChange w:id="184" w:author="Montenegro, Frank David (Alliance Bioversity-CIAT)" w:date="2020-12-09T08:42:00Z">
            <w:rPr>
              <w:rStyle w:val="CommentReference"/>
            </w:rPr>
          </w:rPrChange>
        </w:rPr>
        <w:commentReference w:id="182"/>
      </w:r>
      <w:del w:id="185" w:author="Montenegro, Frank David (Alliance Bioversity-CIAT)" w:date="2020-12-08T13:40:00Z">
        <w:r w:rsidRPr="00624617" w:rsidDel="001E542E">
          <w:rPr>
            <w:lang w:val="es-CO"/>
          </w:rPr>
          <w:delText xml:space="preserve"> </w:delText>
        </w:r>
        <w:r w:rsidR="00CF1E78" w:rsidRPr="00624617" w:rsidDel="001E542E">
          <w:rPr>
            <w:lang w:val="es-CO"/>
          </w:rPr>
          <w:delText>manejar</w:delText>
        </w:r>
        <w:r w:rsidRPr="00624617" w:rsidDel="001E542E">
          <w:rPr>
            <w:lang w:val="es-CO"/>
          </w:rPr>
          <w:delText xml:space="preserve"> el riego en tiempo real, mejorando significativamente la agricultura, especialmente en áreas donde es difícil satisfacer las necesidades de agua.</w:delText>
        </w:r>
      </w:del>
    </w:p>
    <w:p w14:paraId="336D7BC1" w14:textId="328F32BA" w:rsidR="00FF6796" w:rsidRPr="004A3E87" w:rsidDel="001E542E" w:rsidRDefault="00FF6796" w:rsidP="00DB218F">
      <w:pPr>
        <w:jc w:val="both"/>
        <w:rPr>
          <w:del w:id="186" w:author="Montenegro, Frank David (Alliance Bioversity-CIAT)" w:date="2020-12-08T13:40:00Z"/>
          <w:lang w:val="es-CO"/>
        </w:rPr>
      </w:pPr>
    </w:p>
    <w:p w14:paraId="2B106019" w14:textId="77777777" w:rsidR="00EE50C3" w:rsidRPr="007D60F7" w:rsidRDefault="00B726DD" w:rsidP="00E36D84">
      <w:pPr>
        <w:pStyle w:val="Heading2"/>
        <w:numPr>
          <w:ilvl w:val="1"/>
          <w:numId w:val="6"/>
        </w:numPr>
        <w:rPr>
          <w:rFonts w:cs="Times New Roman"/>
          <w:lang w:val="es-CO"/>
        </w:rPr>
      </w:pPr>
      <w:bookmarkStart w:id="187" w:name="_Toc56185778"/>
      <w:r w:rsidRPr="007D60F7">
        <w:rPr>
          <w:rFonts w:cs="Times New Roman"/>
          <w:lang w:val="es-CO"/>
        </w:rPr>
        <w:t>Detección de tendencia y detección de puntos de cambio</w:t>
      </w:r>
      <w:bookmarkEnd w:id="187"/>
    </w:p>
    <w:p w14:paraId="2E436238" w14:textId="47A6EDA8" w:rsidR="00EE50C3" w:rsidRPr="007D60F7" w:rsidRDefault="00FA31BF" w:rsidP="0093386A">
      <w:pPr>
        <w:ind w:left="108"/>
        <w:jc w:val="both"/>
        <w:rPr>
          <w:rFonts w:cs="Times New Roman"/>
          <w:lang w:val="es-CO"/>
        </w:rPr>
      </w:pPr>
      <w:r w:rsidRPr="007D60F7">
        <w:rPr>
          <w:rFonts w:cs="Times New Roman"/>
          <w:lang w:val="es-CO"/>
        </w:rPr>
        <w:t xml:space="preserve">A </w:t>
      </w:r>
      <w:r w:rsidR="003E3DE8" w:rsidRPr="007D60F7">
        <w:rPr>
          <w:rFonts w:cs="Times New Roman"/>
          <w:lang w:val="es-CO"/>
        </w:rPr>
        <w:t>continuación,</w:t>
      </w:r>
      <w:r w:rsidR="00EE50C3" w:rsidRPr="007D60F7">
        <w:rPr>
          <w:rFonts w:cs="Times New Roman"/>
          <w:lang w:val="es-CO"/>
        </w:rPr>
        <w:t xml:space="preserve"> describiremos los métodos Mann </w:t>
      </w:r>
      <w:proofErr w:type="spellStart"/>
      <w:r w:rsidR="00EE50C3" w:rsidRPr="007D60F7">
        <w:rPr>
          <w:rFonts w:cs="Times New Roman"/>
          <w:lang w:val="es-CO"/>
        </w:rPr>
        <w:t>kendall</w:t>
      </w:r>
      <w:proofErr w:type="spellEnd"/>
      <w:r w:rsidR="00EE50C3" w:rsidRPr="007D60F7">
        <w:rPr>
          <w:rFonts w:cs="Times New Roman"/>
          <w:lang w:val="es-CO"/>
        </w:rPr>
        <w:t xml:space="preserve">, </w:t>
      </w:r>
      <w:del w:id="188" w:author="Montenegro, Frank David (Alliance Bioversity-CIAT)" w:date="2020-12-09T10:41:00Z">
        <w:r w:rsidR="00EE50C3" w:rsidRPr="007D60F7" w:rsidDel="00854949">
          <w:rPr>
            <w:rFonts w:cs="Times New Roman"/>
            <w:lang w:val="es-CO"/>
          </w:rPr>
          <w:delText xml:space="preserve">LandTrendr </w:delText>
        </w:r>
      </w:del>
      <w:ins w:id="189" w:author="Montenegro, Frank David (Alliance Bioversity-CIAT)" w:date="2020-12-09T10:41:00Z">
        <w:r w:rsidR="00854949">
          <w:rPr>
            <w:rFonts w:cs="Times New Roman"/>
            <w:lang w:val="es-CO"/>
          </w:rPr>
          <w:t>CCDC</w:t>
        </w:r>
        <w:r w:rsidR="00854949" w:rsidRPr="007D60F7">
          <w:rPr>
            <w:rFonts w:cs="Times New Roman"/>
            <w:lang w:val="es-CO"/>
          </w:rPr>
          <w:t xml:space="preserve"> </w:t>
        </w:r>
      </w:ins>
      <w:r w:rsidR="00EE50C3" w:rsidRPr="007D60F7">
        <w:rPr>
          <w:rFonts w:cs="Times New Roman"/>
          <w:lang w:val="es-CO"/>
        </w:rPr>
        <w:t xml:space="preserve">y </w:t>
      </w:r>
      <w:proofErr w:type="spellStart"/>
      <w:r w:rsidR="00EE50C3" w:rsidRPr="007D60F7">
        <w:rPr>
          <w:rFonts w:cs="Times New Roman"/>
          <w:lang w:val="es-CO"/>
        </w:rPr>
        <w:t>Meanvar</w:t>
      </w:r>
      <w:proofErr w:type="spellEnd"/>
      <w:r w:rsidR="00EE50C3" w:rsidRPr="007D60F7">
        <w:rPr>
          <w:rFonts w:cs="Times New Roman"/>
          <w:lang w:val="es-CO"/>
        </w:rPr>
        <w:t xml:space="preserve"> para </w:t>
      </w:r>
      <w:r w:rsidRPr="007D60F7">
        <w:rPr>
          <w:rFonts w:cs="Times New Roman"/>
          <w:lang w:val="es-CO"/>
        </w:rPr>
        <w:t>determinar</w:t>
      </w:r>
      <w:r w:rsidR="00EE50C3" w:rsidRPr="007D60F7">
        <w:rPr>
          <w:rFonts w:cs="Times New Roman"/>
          <w:lang w:val="es-CO"/>
        </w:rPr>
        <w:t xml:space="preserve"> las tendencias y la detección de </w:t>
      </w:r>
      <w:r w:rsidR="003E3DE8" w:rsidRPr="007D60F7">
        <w:rPr>
          <w:rFonts w:cs="Times New Roman"/>
          <w:lang w:val="es-CO"/>
        </w:rPr>
        <w:t xml:space="preserve">puntos de </w:t>
      </w:r>
      <w:r w:rsidR="00EE50C3" w:rsidRPr="007D60F7">
        <w:rPr>
          <w:rFonts w:cs="Times New Roman"/>
          <w:lang w:val="es-CO"/>
        </w:rPr>
        <w:t>cambios</w:t>
      </w:r>
      <w:r w:rsidR="003E3DE8" w:rsidRPr="007D60F7">
        <w:rPr>
          <w:rFonts w:cs="Times New Roman"/>
          <w:lang w:val="es-CO"/>
        </w:rPr>
        <w:t xml:space="preserve"> </w:t>
      </w:r>
      <w:r w:rsidR="00EE50C3" w:rsidRPr="007D60F7">
        <w:rPr>
          <w:rFonts w:cs="Times New Roman"/>
          <w:lang w:val="es-CO"/>
        </w:rPr>
        <w:t xml:space="preserve">de los datos </w:t>
      </w:r>
      <w:r w:rsidRPr="007D60F7">
        <w:rPr>
          <w:rFonts w:cs="Times New Roman"/>
          <w:lang w:val="es-CO"/>
        </w:rPr>
        <w:t>extraídos</w:t>
      </w:r>
      <w:r w:rsidR="00EE50C3" w:rsidRPr="007D60F7">
        <w:rPr>
          <w:rFonts w:cs="Times New Roman"/>
          <w:lang w:val="es-CO"/>
        </w:rPr>
        <w:t xml:space="preserve"> de los sensores.</w:t>
      </w:r>
    </w:p>
    <w:p w14:paraId="6A1BCE97" w14:textId="77777777" w:rsidR="00B726DD" w:rsidRPr="007D60F7" w:rsidRDefault="00B726DD" w:rsidP="00E36D84">
      <w:pPr>
        <w:pStyle w:val="Heading3"/>
        <w:numPr>
          <w:ilvl w:val="2"/>
          <w:numId w:val="6"/>
        </w:numPr>
        <w:rPr>
          <w:rFonts w:cs="Times New Roman"/>
          <w:lang w:val="es-CO"/>
        </w:rPr>
      </w:pPr>
      <w:bookmarkStart w:id="190" w:name="_Toc56185779"/>
      <w:r w:rsidRPr="007D60F7">
        <w:rPr>
          <w:rFonts w:cs="Times New Roman"/>
          <w:lang w:val="es-CO"/>
        </w:rPr>
        <w:lastRenderedPageBreak/>
        <w:t>Mann-Kendall</w:t>
      </w:r>
      <w:bookmarkEnd w:id="190"/>
    </w:p>
    <w:p w14:paraId="47D1654D" w14:textId="72C9DEDB" w:rsidR="00B726DD" w:rsidRPr="004E49F9" w:rsidRDefault="00D74C22" w:rsidP="0093386A">
      <w:pPr>
        <w:jc w:val="both"/>
        <w:rPr>
          <w:rFonts w:cs="Times New Roman"/>
        </w:rPr>
      </w:pPr>
      <w:r w:rsidRPr="007D60F7">
        <w:rPr>
          <w:rFonts w:cs="Times New Roman"/>
          <w:lang w:val="es-CO"/>
        </w:rPr>
        <w:t xml:space="preserve">La prueba </w:t>
      </w:r>
      <w:r w:rsidR="00B726DD" w:rsidRPr="007D60F7">
        <w:rPr>
          <w:rFonts w:cs="Times New Roman"/>
          <w:lang w:val="es-CO"/>
        </w:rPr>
        <w:t xml:space="preserve">de </w:t>
      </w:r>
      <w:r w:rsidRPr="007D60F7">
        <w:rPr>
          <w:rFonts w:cs="Times New Roman"/>
          <w:lang w:val="es-CO"/>
        </w:rPr>
        <w:t>tendencia</w:t>
      </w:r>
      <w:r w:rsidR="00B726DD" w:rsidRPr="007D60F7">
        <w:rPr>
          <w:rFonts w:cs="Times New Roman"/>
          <w:lang w:val="es-CO"/>
        </w:rPr>
        <w:t xml:space="preserve"> de </w:t>
      </w:r>
      <w:r w:rsidRPr="007D60F7">
        <w:rPr>
          <w:rFonts w:cs="Times New Roman"/>
          <w:lang w:val="es-CO"/>
        </w:rPr>
        <w:t>Mann</w:t>
      </w:r>
      <w:r w:rsidR="00B726DD" w:rsidRPr="007D60F7">
        <w:rPr>
          <w:rFonts w:cs="Times New Roman"/>
          <w:lang w:val="es-CO"/>
        </w:rPr>
        <w:t xml:space="preserve">-Kendall </w:t>
      </w:r>
      <w:commentRangeStart w:id="191"/>
      <w:commentRangeStart w:id="192"/>
      <w:r w:rsidR="00B726DD" w:rsidRPr="007D60F7">
        <w:rPr>
          <w:rFonts w:cs="Times New Roman"/>
          <w:lang w:val="es-CO"/>
        </w:rPr>
        <w:t xml:space="preserve">es uno de los </w:t>
      </w:r>
      <w:r w:rsidRPr="007D60F7">
        <w:rPr>
          <w:rFonts w:cs="Times New Roman"/>
          <w:lang w:val="es-CO"/>
        </w:rPr>
        <w:t>más</w:t>
      </w:r>
      <w:r w:rsidR="00B726DD" w:rsidRPr="007D60F7">
        <w:rPr>
          <w:rFonts w:cs="Times New Roman"/>
          <w:lang w:val="es-CO"/>
        </w:rPr>
        <w:t xml:space="preserve"> comunes y usados en la literatura</w:t>
      </w:r>
      <w:commentRangeEnd w:id="191"/>
      <w:r w:rsidR="00FF6796" w:rsidRPr="00624617">
        <w:rPr>
          <w:rStyle w:val="CommentReference"/>
          <w:lang w:val="es-CO"/>
          <w:rPrChange w:id="193" w:author="Montenegro, Frank David (Alliance Bioversity-CIAT)" w:date="2020-12-09T08:42:00Z">
            <w:rPr>
              <w:rStyle w:val="CommentReference"/>
            </w:rPr>
          </w:rPrChange>
        </w:rPr>
        <w:commentReference w:id="191"/>
      </w:r>
      <w:commentRangeEnd w:id="192"/>
      <w:r w:rsidR="00C47459" w:rsidRPr="00624617">
        <w:rPr>
          <w:rStyle w:val="CommentReference"/>
          <w:lang w:val="es-CO"/>
          <w:rPrChange w:id="194" w:author="Montenegro, Frank David (Alliance Bioversity-CIAT)" w:date="2020-12-09T08:42:00Z">
            <w:rPr>
              <w:rStyle w:val="CommentReference"/>
            </w:rPr>
          </w:rPrChange>
        </w:rPr>
        <w:commentReference w:id="192"/>
      </w:r>
      <w:r w:rsidR="00EA324B" w:rsidRPr="00624617">
        <w:rPr>
          <w:rFonts w:cs="Times New Roman"/>
          <w:lang w:val="es-CO"/>
        </w:rPr>
        <w:t>, t</w:t>
      </w:r>
      <w:r w:rsidRPr="00624617">
        <w:rPr>
          <w:rFonts w:cs="Times New Roman"/>
          <w:lang w:val="es-CO"/>
        </w:rPr>
        <w:t xml:space="preserve">iene como objetivo detectar una tendencia al incremento o al decrecimiento en la serie de datos. La prueba está basada en la estadística </w:t>
      </w:r>
      <w:commentRangeStart w:id="195"/>
      <w:commentRangeStart w:id="196"/>
      <w:r w:rsidRPr="00624617">
        <w:rPr>
          <w:rFonts w:cs="Times New Roman"/>
          <w:lang w:val="es-CO"/>
        </w:rPr>
        <w:t>S</w:t>
      </w:r>
      <w:commentRangeEnd w:id="195"/>
      <w:r w:rsidR="00044D93" w:rsidRPr="00624617">
        <w:rPr>
          <w:rStyle w:val="CommentReference"/>
          <w:lang w:val="es-CO"/>
          <w:rPrChange w:id="197" w:author="Montenegro, Frank David (Alliance Bioversity-CIAT)" w:date="2020-12-09T08:42:00Z">
            <w:rPr>
              <w:rStyle w:val="CommentReference"/>
            </w:rPr>
          </w:rPrChange>
        </w:rPr>
        <w:commentReference w:id="195"/>
      </w:r>
      <w:commentRangeEnd w:id="196"/>
      <w:r w:rsidR="00C47459" w:rsidRPr="00624617">
        <w:rPr>
          <w:rStyle w:val="CommentReference"/>
          <w:lang w:val="es-CO"/>
          <w:rPrChange w:id="198" w:author="Montenegro, Frank David (Alliance Bioversity-CIAT)" w:date="2020-12-09T08:42:00Z">
            <w:rPr>
              <w:rStyle w:val="CommentReference"/>
            </w:rPr>
          </w:rPrChange>
        </w:rPr>
        <w:commentReference w:id="196"/>
      </w:r>
      <w:r w:rsidRPr="00624617">
        <w:rPr>
          <w:rFonts w:cs="Times New Roman"/>
          <w:lang w:val="es-CO"/>
        </w:rPr>
        <w:t xml:space="preserve">. </w:t>
      </w:r>
      <w:r w:rsidR="00624617">
        <w:rPr>
          <w:rFonts w:cs="Times New Roman"/>
          <w:lang w:val="es-CO"/>
        </w:rPr>
        <w:t>Para c</w:t>
      </w:r>
      <w:r w:rsidRPr="00624617">
        <w:rPr>
          <w:rFonts w:cs="Times New Roman"/>
          <w:lang w:val="es-CO"/>
        </w:rPr>
        <w:t xml:space="preserve">ada par de valores observados yi, yj (i&gt; j) de la variable aleatoria es inspeccionado para encontrar cuando yi &gt; yj o yi &lt; yj. Si el número de pares positivos es P, y el </w:t>
      </w:r>
      <w:r w:rsidR="00CE5325" w:rsidRPr="00624617">
        <w:rPr>
          <w:rFonts w:cs="Times New Roman"/>
          <w:lang w:val="es-CO"/>
        </w:rPr>
        <w:t>número</w:t>
      </w:r>
      <w:r w:rsidRPr="00624617">
        <w:rPr>
          <w:rFonts w:cs="Times New Roman"/>
          <w:lang w:val="es-CO"/>
        </w:rPr>
        <w:t xml:space="preserve"> del tipo de pares negativos es M, entonces la S es definida como S = P − M. Para n&gt; 10, se puede definir una </w:t>
      </w:r>
      <w:r w:rsidR="00EA324B" w:rsidRPr="00624617">
        <w:rPr>
          <w:rFonts w:cs="Times New Roman"/>
          <w:lang w:val="es-CO"/>
        </w:rPr>
        <w:t>estadística</w:t>
      </w:r>
      <w:r w:rsidRPr="00624617">
        <w:rPr>
          <w:rFonts w:cs="Times New Roman"/>
          <w:lang w:val="es-CO"/>
        </w:rPr>
        <w:t xml:space="preserve"> Z que sigue la distribución estándar normal</w:t>
      </w:r>
      <w:r w:rsidR="00BA0689" w:rsidRPr="00624617">
        <w:rPr>
          <w:rFonts w:cs="Times New Roman"/>
          <w:lang w:val="es-CO"/>
        </w:rPr>
        <w:t>, con hipótesis nula de H</w:t>
      </w:r>
      <w:r w:rsidR="00BA0689" w:rsidRPr="00624617">
        <w:rPr>
          <w:rFonts w:cs="Times New Roman"/>
          <w:vertAlign w:val="subscript"/>
          <w:lang w:val="es-CO"/>
        </w:rPr>
        <w:t>0</w:t>
      </w:r>
      <w:r w:rsidR="00BA0689" w:rsidRPr="00624617">
        <w:rPr>
          <w:rFonts w:cs="Times New Roman"/>
          <w:lang w:val="es-CO"/>
        </w:rPr>
        <w:t xml:space="preserve"> = no hay tendencia y la alternativa es H</w:t>
      </w:r>
      <w:r w:rsidR="00BA0689" w:rsidRPr="00624617">
        <w:rPr>
          <w:rFonts w:cs="Times New Roman"/>
          <w:vertAlign w:val="subscript"/>
          <w:lang w:val="es-CO"/>
        </w:rPr>
        <w:t>1</w:t>
      </w:r>
      <w:r w:rsidR="00BA0689" w:rsidRPr="00624617">
        <w:rPr>
          <w:rFonts w:cs="Times New Roman"/>
          <w:lang w:val="es-CO"/>
        </w:rPr>
        <w:t xml:space="preserve"> = existe tendencia con cierto grado de significancia, entonces Z </w:t>
      </w:r>
      <w:commentRangeStart w:id="199"/>
      <w:commentRangeStart w:id="200"/>
      <w:r w:rsidR="00BA0689" w:rsidRPr="00624617">
        <w:rPr>
          <w:rFonts w:cs="Times New Roman"/>
          <w:lang w:val="es-CO"/>
        </w:rPr>
        <w:t>se define como</w:t>
      </w:r>
      <w:r w:rsidR="00C47459" w:rsidRPr="00624617">
        <w:rPr>
          <w:rFonts w:cs="Times New Roman"/>
          <w:lang w:val="es-CO"/>
        </w:rPr>
        <w:t>:</w:t>
      </w:r>
      <w:r w:rsidR="00A2688A" w:rsidRPr="00624617">
        <w:rPr>
          <w:rFonts w:cs="Times New Roman"/>
          <w:lang w:val="es-CO"/>
        </w:rPr>
        <w:t xml:space="preserve"> </w:t>
      </w:r>
      <w:commentRangeEnd w:id="199"/>
      <w:r w:rsidR="00FF6796" w:rsidRPr="00E5133A">
        <w:rPr>
          <w:rStyle w:val="CommentReference"/>
          <w:lang w:val="es-CO"/>
        </w:rPr>
        <w:commentReference w:id="199"/>
      </w:r>
      <w:commentRangeEnd w:id="200"/>
      <w:r w:rsidR="00C47459" w:rsidRPr="00E5133A">
        <w:rPr>
          <w:rStyle w:val="CommentReference"/>
          <w:lang w:val="es-CO"/>
        </w:rPr>
        <w:commentReference w:id="200"/>
      </w:r>
      <w:commentRangeStart w:id="201"/>
      <w:commentRangeStart w:id="202"/>
      <w:r w:rsidR="00A2688A" w:rsidRPr="00624617">
        <w:rPr>
          <w:rFonts w:cs="Times New Roman"/>
          <w:lang w:val="es-CO"/>
        </w:rPr>
        <w:fldChar w:fldCharType="begin" w:fldLock="1"/>
      </w:r>
      <w:r w:rsidR="00305364" w:rsidRPr="007D60F7">
        <w:rPr>
          <w:rFonts w:cs="Times New Roman"/>
          <w:lang w:val="es-CO"/>
        </w:rPr>
        <w:instrText>ADDIN CSL_CITATION {"citationItems":[{"id":"ITEM-1","itemData":{"DOI":"10.1016/j.jhydrol.2005.06.039","ISSN":"00221694","abstract":"Trends and variability in the hydrological regime were analyzed for the Mackenzie River Basin in northern Canada. The procedure utilized the Mann-Kendall non-parametric test to detect trends, the Trend Free Pre-Whitening (TFPW) approach for correcting time-series data for autocorrelation and a bootstrap resampling method to account for the cross-correlation structure of the data. A total of 19 hydrological and six meteorological variables were selected for the study. Analysis was conducted on hydrological data from a network of 54 hydrometric stations and meteorological data from a network of 10 stations. The results indicated that several hydrological variables exhibit a greater number of significant trends than are expected to occur by chance. Noteworthy were strong increasing trends over the winter month flows of December to April as well as in the annual minimum flow and weak decreasing trends in the early summer and late fall flows as well as in the annual mean flow. An earlier onset of the spring freshet is noted over the basin. The results are expected to assist water resources managers and policy makers in making better planning decisions in the Mackenzie River Basin. © 2005 Elsevier Ltd All rights reserved.","author":[{"dropping-particle":"","family":"Abdul Aziz","given":"Omar I.","non-dropping-particle":"","parse-names":false,"suffix":""},{"dropping-particle":"","family":"Burn","given":"Donald H.","non-dropping-particle":"","parse-names":false,"suffix":""}],"container-title":"Journal of Hydrology","id":"ITEM-1","issued":{"date-parts":[["2006"]]},"title":"Trends and variability in the hydrological regime of the Mackenzie River Basin","type":"article-journal"},"uris":["http://www.mendeley.com/documents/?uuid=211082d7-b86f-4f7b-ac5b-39ccb7354f4b"]},{"id":"ITEM-2","itemData":{"DOI":"10.1016/j.jhydrol.2003.11.006","ISSN":"00221694","abstract":"This paper presents trends computed for the 31-year period of monthly streamflows obtained from 26 basins over Turkey. Four non-parametric trend tests (the Sen's T, the Spearman's Rho, the Mann-Kendall, and the Seasonal Kendall which are known as appropriate tools in detecting linear trends of a hydrological time series) are adapted in this study. Moreover, the Van Belle and Hughes' basin wide trend test is included in the analysis for the same purpose. Homogeneity of trends in monthly streamflows is also tested using a procedure developed by Van Belle and Hughes. Thus, this study includes a complete application of both the Van Belle and Hughes' tests for homogeneity of trends and basin wide trend (originally developed for trend detection in water quality data) on a hydroclimatic variable. As a result, basins located in western Turkey, in general, exhibit downward trend, significant at the 0.05 or lower level, whereas basins located in eastern Turkey show no trend. In most cases, the first four tests provide the same conclusion about trend existence. Use of the Seasonal Kendall, which involves a single overall statistic rather than one statistic for each season, is justified by the homogeneity of trend test. Moreover, some basins located in southern Turkey exhibit a global trend, implying the homogeneity of trends in seasons and stations together, based on the Van Belle and Hughes' basin wide trend test. © 2003 Elsevier B.V. All rights reserved.","author":[{"dropping-particle":"","family":"Kahya","given":"Ercan","non-dropping-particle":"","parse-names":false,"suffix":""},{"dropping-particle":"","family":"Kalayci","given":"Serdar","non-dropping-particle":"","parse-names":false,"suffix":""}],"container-title":"Journal of Hydrology","id":"ITEM-2","issue":"1-4","issued":{"date-parts":[["2004","4","20"]]},"page":"128-144","publisher":"Elsevier","title":"Trend analysis of streamflow in Turkey","type":"article-journal","volume":"289"},"uris":["http://www.mendeley.com/documents/?uuid=0dfd0bec-c1a6-39ab-b3d8-d39e9ca01709"]},{"id":"ITEM-3","itemData":{"DOI":"10.1016/S0022-1694(01)00594-7","ISSN":"00221694","abstract":"In many hydrological studies, two non-parametric rank-based statistical tests, namely the Mann-Kendall test and Spearman' s rho test are used for detecting monotonic trends in time series data. However, the power of these tests has not been well documented. This study investigates the power of the tests by Monte Carlo simulation. Simulation results indicate that their power depends on the pre-assigned significance level, magnitude of trend, sample size, and the amount of variation within a time series. That is, the bigger the absolute magnitude of trend, the more powerful are the tests; as the sample size increases, the tests become more powerful; and as the amount of variation increases within a time series, the power of the tests decrease. When a trend is present, the power is also dependent on the distribution type and skewness of the time series. The simulation results also demonstrate that these two tests have similar power in detecting a trend, to the point of being indistinguishable in practice. The two tests are implemented to assess the significance of trends in annual maximum daily streamflow data of 20 pristine basins in Ontario, Canada. Results indicate that the P-values computed by these different tests are almost identical. By the binomial distribution, the field significant downward trend was assessed at the significance level of 0.05. Results indicate that a higher number of sites show evidence of decreasing trends than one might expect due to chance alone. © 2002 Elsevier Science B.V. All rights reserved.","author":[{"dropping-particle":"","family":"Yue","given":"Sheng","non-dropping-particle":"","parse-names":false,"suffix":""},{"dropping-particle":"","family":"Pilon","given":"Paul","non-dropping-particle":"","parse-names":false,"suffix":""},{"dropping-particle":"","family":"Cavadias","given":"George","non-dropping-particle":"","parse-names":false,"suffix":""}],"container-title":"Journal of Hydrology","id":"ITEM-3","issue":"1-4","issued":{"date-parts":[["2002","3","1"]]},"page":"254-271","publisher":"Elsevier","title":"Power of the Mann-Kendall and Spearman's rho tests for detecting monotonic trends in hydrological series","type":"article-journal","volume":"259"},"uris":["http://www.mendeley.com/documents/?uuid=5dd27bd2-db74-3112-a5fe-ec5c944bca1d"]},{"id":"ITEM-4","itemData":{"DOI":"10.1029/WR020i001p00127","ISSN":"19447973","abstract":"Recently, several nonparametric tests for trends in water quality have been proposed. These tests have been developed because the assumptions of classical parametric methods (i.e., normality, linearity, independence) are usually not met by typical water quality data. Additional idiosyncrasies of the data, such as missing values, censored data, and seasonality, compound the analysis problem. The nonparametric methods are more flexible and can handle these problems more easily. However, information on relative power of the various nonparametric procedures has not been reported in the hydrologic literature. For this reason, two classes of procedures, intrablock methods (procedures that compute a statistic, such as Kendall's tau, for each block or season and then sum these to produce a single overall statistic), and aligned rank methods (procedures that remove the block effect from each datum, sum the data over blocks, and then create a statistic from these sums) are examined in detail. Results from the statistical literature show that aligned rank methods are asymptotically more powerfu</w:instrText>
      </w:r>
      <w:r w:rsidR="00305364" w:rsidRPr="00E5133A">
        <w:rPr>
          <w:rFonts w:cs="Times New Roman"/>
        </w:rPr>
        <w:instrText>l than intrablock methods. In contrast, intrablock methods are more adaptable. Procedures to analyze more general models, including multistation designs and models, which include a trend‐season or trend‐site interaction, are developed by using Kendall's tau and intrablock methods. Finally, some recommendations on the analysis of data sets with missing values and multiple values per season values are presented. Copyright 1984 by the American Geophysical Union.","author":[{"dropping-particle":"","family":"Belle","given":"Gerald","non-dropping-particle":"van","parse-names":false,"suffix":""},{"dropping-particle":"","family":"Hughes","given":"James P.","non-dropping-particle":"","parse-names":false,"suffix":""}],"container-title":"Water Resources Research","id":"ITEM-4","issued":{"date-parts":[["1984"]]},"title":"Nonparametric Tests for Trend in Water Quality","type":"article-journal"},"uris":["http://www.mendeley.com/documents/?uuid=ba49eaee-8e51-42d2-bdcd-816ecbdd7a53"]}],"mendeley":{"formattedCitation":"(Abdul Aziz and Burn, 2006; Kahya and Kalayci, 2004; van Belle and Hughes, 1984; Yue et al., 2002)","plainTextFormattedCitation":"(Abdul Aziz and Burn, 2006; Kahya and Kalayci, 2004; van Belle and Hughes, 1984; Yue et al., 2002)","previouslyFormattedCitation":"(Abdul Aziz and Burn, 2006; Kahya and Kalayci, 2004; van Belle and Hughes, 1984; Yue et al., 2002)"},"properties":{"noteIndex":0},"schema":"https://github.com/citation-style-language/schema/raw/master/csl-citation.json"}</w:instrText>
      </w:r>
      <w:r w:rsidR="00A2688A" w:rsidRPr="00624617">
        <w:rPr>
          <w:rFonts w:cs="Times New Roman"/>
          <w:lang w:val="es-CO"/>
        </w:rPr>
        <w:fldChar w:fldCharType="separate"/>
      </w:r>
      <w:r w:rsidR="00A2688A" w:rsidRPr="004E49F9">
        <w:rPr>
          <w:rFonts w:cs="Times New Roman"/>
          <w:noProof/>
        </w:rPr>
        <w:t>(Abdul Aziz and Burn, 2006; Kahya and Kalayci, 2004; van Belle and Hughes, 1984; Yue et al., 2002)</w:t>
      </w:r>
      <w:r w:rsidR="00A2688A" w:rsidRPr="00624617">
        <w:rPr>
          <w:rFonts w:cs="Times New Roman"/>
          <w:lang w:val="es-CO"/>
        </w:rPr>
        <w:fldChar w:fldCharType="end"/>
      </w:r>
      <w:commentRangeEnd w:id="201"/>
      <w:r w:rsidR="00044D93" w:rsidRPr="00E5133A">
        <w:rPr>
          <w:rStyle w:val="CommentReference"/>
          <w:lang w:val="es-CO"/>
        </w:rPr>
        <w:commentReference w:id="201"/>
      </w:r>
      <w:commentRangeEnd w:id="202"/>
      <w:r w:rsidR="008404C2" w:rsidRPr="00E5133A">
        <w:rPr>
          <w:rStyle w:val="CommentReference"/>
          <w:lang w:val="es-CO"/>
        </w:rPr>
        <w:commentReference w:id="202"/>
      </w:r>
      <w:r w:rsidRPr="004E49F9">
        <w:rPr>
          <w:rFonts w:cs="Times New Roman"/>
        </w:rPr>
        <w:t>.</w:t>
      </w:r>
    </w:p>
    <w:p w14:paraId="47280AC5" w14:textId="77777777" w:rsidR="00D74C22" w:rsidRPr="00624617" w:rsidRDefault="00CE5325" w:rsidP="00D74C22">
      <w:pPr>
        <w:ind w:left="720"/>
        <w:jc w:val="both"/>
        <w:rPr>
          <w:rFonts w:cs="Times New Roman"/>
          <w:lang w:val="es-CO"/>
        </w:rPr>
      </w:pPr>
      <m:oMathPara>
        <m:oMath>
          <m:r>
            <w:rPr>
              <w:rFonts w:ascii="Cambria Math" w:hAnsi="Cambria Math" w:cs="Times New Roman"/>
              <w:lang w:val="es-CO"/>
            </w:rPr>
            <m:t xml:space="preserve">Z= </m:t>
          </m:r>
          <m:d>
            <m:dPr>
              <m:begChr m:val="{"/>
              <m:endChr m:val=""/>
              <m:ctrlPr>
                <w:rPr>
                  <w:rFonts w:ascii="Cambria Math" w:hAnsi="Cambria Math" w:cs="Times New Roman"/>
                  <w:i/>
                  <w:lang w:val="es-CO"/>
                </w:rPr>
              </m:ctrlPr>
            </m:dPr>
            <m:e>
              <m:eqArr>
                <m:eqArrPr>
                  <m:ctrlPr>
                    <w:rPr>
                      <w:rFonts w:ascii="Cambria Math" w:hAnsi="Cambria Math" w:cs="Times New Roman"/>
                      <w:i/>
                      <w:lang w:val="es-CO"/>
                    </w:rPr>
                  </m:ctrlPr>
                </m:eqArrPr>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S&gt;0</m:t>
                  </m:r>
                </m:e>
                <m:e>
                  <m:ctrlPr>
                    <w:rPr>
                      <w:rFonts w:ascii="Cambria Math" w:eastAsia="Cambria Math" w:hAnsi="Cambria Math" w:cs="Times New Roman"/>
                      <w:i/>
                      <w:lang w:val="es-CO"/>
                    </w:rPr>
                  </m:ctrlPr>
                </m:e>
                <m:e>
                  <m:r>
                    <w:rPr>
                      <w:rFonts w:ascii="Cambria Math" w:hAnsi="Cambria Math" w:cs="Times New Roman"/>
                      <w:lang w:val="es-CO"/>
                    </w:rPr>
                    <m:t>0                          if S= 0</m:t>
                  </m:r>
                </m:e>
                <m:e>
                  <m:ctrlPr>
                    <w:rPr>
                      <w:rFonts w:ascii="Cambria Math" w:eastAsia="Cambria Math" w:hAnsi="Cambria Math" w:cs="Times New Roman"/>
                      <w:i/>
                      <w:lang w:val="es-CO"/>
                    </w:rPr>
                  </m:ctrlPr>
                </m:e>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S&lt;0</m:t>
                  </m:r>
                </m:e>
              </m:eqArr>
            </m:e>
          </m:d>
        </m:oMath>
      </m:oMathPara>
    </w:p>
    <w:p w14:paraId="66321290" w14:textId="77777777" w:rsidR="00CE5325" w:rsidRPr="00624617" w:rsidRDefault="00CE5325" w:rsidP="0093386A">
      <w:pPr>
        <w:jc w:val="both"/>
        <w:rPr>
          <w:rFonts w:cs="Times New Roman"/>
          <w:lang w:val="es-CO"/>
        </w:rPr>
      </w:pPr>
    </w:p>
    <w:commentRangeStart w:id="203"/>
    <w:commentRangeStart w:id="204"/>
    <w:p w14:paraId="29FF06D7" w14:textId="77777777" w:rsidR="00CE5325" w:rsidRPr="00624617" w:rsidRDefault="002C2803" w:rsidP="0093386A">
      <w:pPr>
        <w:jc w:val="both"/>
        <w:rPr>
          <w:rFonts w:eastAsiaTheme="minorEastAsia" w:cs="Times New Roman"/>
          <w:lang w:val="es-CO"/>
        </w:rPr>
      </w:pPr>
      <m:oMathPara>
        <m:oMath>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w:commentRangeEnd w:id="203"/>
          <m:r>
            <m:rPr>
              <m:sty m:val="p"/>
            </m:rPr>
            <w:rPr>
              <w:rStyle w:val="CommentReference"/>
              <w:lang w:val="es-CO"/>
            </w:rPr>
            <w:commentReference w:id="203"/>
          </m:r>
          <w:commentRangeEnd w:id="204"/>
          <m:r>
            <m:rPr>
              <m:sty m:val="p"/>
            </m:rPr>
            <w:rPr>
              <w:rStyle w:val="CommentReference"/>
              <w:lang w:val="es-CO"/>
            </w:rPr>
            <w:commentReference w:id="204"/>
          </m:r>
          <m:r>
            <w:rPr>
              <w:rFonts w:ascii="Cambria Math" w:hAnsi="Cambria Math" w:cs="Times New Roman"/>
              <w:lang w:val="es-CO"/>
            </w:rPr>
            <m:t xml:space="preserve">= </m:t>
          </m:r>
          <m:rad>
            <m:radPr>
              <m:degHide m:val="1"/>
              <m:ctrlPr>
                <w:rPr>
                  <w:rFonts w:ascii="Cambria Math" w:hAnsi="Cambria Math" w:cs="Times New Roman"/>
                  <w:i/>
                  <w:lang w:val="es-CO"/>
                </w:rPr>
              </m:ctrlPr>
            </m:radPr>
            <m:deg/>
            <m:e>
              <m:f>
                <m:fPr>
                  <m:ctrlPr>
                    <w:rPr>
                      <w:rFonts w:ascii="Cambria Math" w:hAnsi="Cambria Math" w:cs="Times New Roman"/>
                      <w:i/>
                      <w:lang w:val="es-CO"/>
                    </w:rPr>
                  </m:ctrlPr>
                </m:fPr>
                <m:num>
                  <m:r>
                    <w:rPr>
                      <w:rFonts w:ascii="Cambria Math" w:hAnsi="Cambria Math" w:cs="Times New Roman"/>
                      <w:lang w:val="es-CO"/>
                    </w:rPr>
                    <m:t>n(n-1)(2n+5)</m:t>
                  </m:r>
                </m:num>
                <m:den>
                  <m:r>
                    <w:rPr>
                      <w:rFonts w:ascii="Cambria Math" w:hAnsi="Cambria Math" w:cs="Times New Roman"/>
                      <w:lang w:val="es-CO"/>
                    </w:rPr>
                    <m:t>18</m:t>
                  </m:r>
                </m:den>
              </m:f>
            </m:e>
          </m:rad>
        </m:oMath>
      </m:oMathPara>
    </w:p>
    <w:p w14:paraId="37B6287E" w14:textId="77777777" w:rsidR="00CE5325" w:rsidRPr="00624617" w:rsidRDefault="00CE5325" w:rsidP="0093386A">
      <w:pPr>
        <w:jc w:val="both"/>
        <w:rPr>
          <w:rFonts w:cs="Times New Roman"/>
          <w:lang w:val="es-CO"/>
        </w:rPr>
      </w:pPr>
    </w:p>
    <w:p w14:paraId="623C4110" w14:textId="5B45E7A1" w:rsidR="00B726DD" w:rsidRPr="00624617" w:rsidRDefault="00605C59" w:rsidP="008404C2">
      <w:pPr>
        <w:pStyle w:val="Heading3"/>
        <w:numPr>
          <w:ilvl w:val="2"/>
          <w:numId w:val="6"/>
        </w:numPr>
        <w:rPr>
          <w:rFonts w:cs="Times New Roman"/>
          <w:lang w:val="es-CO"/>
        </w:rPr>
      </w:pPr>
      <w:bookmarkStart w:id="205" w:name="_Toc56185780"/>
      <w:r w:rsidRPr="00624617">
        <w:rPr>
          <w:rFonts w:cs="Times New Roman"/>
          <w:lang w:val="es-CO"/>
          <w:rPrChange w:id="206" w:author="Montenegro, Frank David (Alliance Bioversity-CIAT)" w:date="2020-12-09T08:42:00Z">
            <w:rPr>
              <w:rFonts w:cs="Times New Roman"/>
            </w:rPr>
          </w:rPrChange>
        </w:rPr>
        <w:t>CCDC</w:t>
      </w:r>
      <w:bookmarkEnd w:id="205"/>
    </w:p>
    <w:p w14:paraId="51628937" w14:textId="237507C4" w:rsidR="008404C2" w:rsidRPr="00624617" w:rsidDel="00E5133A" w:rsidRDefault="008404C2" w:rsidP="0093386A">
      <w:pPr>
        <w:jc w:val="both"/>
        <w:rPr>
          <w:del w:id="207" w:author="Montenegro, Frank David (Alliance Bioversity-CIAT)" w:date="2020-12-10T20:29:00Z"/>
          <w:rFonts w:cs="Times New Roman"/>
          <w:lang w:val="es-CO"/>
        </w:rPr>
      </w:pPr>
    </w:p>
    <w:p w14:paraId="1B3EB3A1" w14:textId="7801F1E8" w:rsidR="008E6D9F" w:rsidRPr="00624617" w:rsidRDefault="008E6D9F" w:rsidP="0093386A">
      <w:pPr>
        <w:jc w:val="both"/>
        <w:rPr>
          <w:rFonts w:cs="Times New Roman"/>
          <w:lang w:val="es-CO"/>
        </w:rPr>
      </w:pPr>
      <w:r w:rsidRPr="00624617">
        <w:rPr>
          <w:rFonts w:cs="Times New Roman"/>
          <w:lang w:val="es-CO"/>
        </w:rPr>
        <w:t>El algoritmo para la detección y clasificación de cambios continuos (CCDC) de la cobertura terrestre</w:t>
      </w:r>
      <w:r w:rsidRPr="004A3E87">
        <w:rPr>
          <w:rFonts w:cs="Times New Roman"/>
          <w:lang w:val="es-CO"/>
        </w:rPr>
        <w:t xml:space="preserve"> e</w:t>
      </w:r>
      <w:r w:rsidR="00605C59" w:rsidRPr="004A3E87">
        <w:rPr>
          <w:rFonts w:cs="Times New Roman"/>
          <w:lang w:val="es-CO"/>
        </w:rPr>
        <w:t>s capaz de detectar muchos tipos de cambios en la cobertura terrestre continuamente a medida que se recopilan nuevas im</w:t>
      </w:r>
      <w:r w:rsidR="00605C59" w:rsidRPr="007D60F7">
        <w:rPr>
          <w:rFonts w:cs="Times New Roman"/>
          <w:lang w:val="es-CO"/>
        </w:rPr>
        <w:t>ágenes y proporciona mapas de cobertura terrestre para un momento dado. Se utiliza un algoritmo de dos pasos para enmascarar nubes, sombras de nubes y nieve para eliminar las observaciones "ruidosas". Un modelo de serie temporal</w:t>
      </w:r>
      <w:r w:rsidR="00E5133A">
        <w:rPr>
          <w:rFonts w:cs="Times New Roman"/>
          <w:lang w:val="es-CO"/>
        </w:rPr>
        <w:t xml:space="preserve"> armónico</w:t>
      </w:r>
      <w:r w:rsidR="00605C59" w:rsidRPr="007D60F7">
        <w:rPr>
          <w:rFonts w:cs="Times New Roman"/>
          <w:lang w:val="es-CO"/>
        </w:rPr>
        <w:t xml:space="preserve"> que tiene componentes de estacionalidad, tendencia y ruptura estima</w:t>
      </w:r>
      <w:r w:rsidR="00E5133A">
        <w:rPr>
          <w:rFonts w:cs="Times New Roman"/>
          <w:lang w:val="es-CO"/>
        </w:rPr>
        <w:t>da de</w:t>
      </w:r>
      <w:r w:rsidR="00605C59" w:rsidRPr="007D60F7">
        <w:rPr>
          <w:rFonts w:cs="Times New Roman"/>
          <w:lang w:val="es-CO"/>
        </w:rPr>
        <w:t xml:space="preserve"> la reflectancia de la superficie y la temperatura de brillo. El modelo de series de tiempo se actualiza dinámicamente con observaciones recién adquiridas. Debido a las diferencias en la respuesta espectral para varios tipos de cambios en la cobertura terrestre, el algoritmo CCDC utiliza un umbral derivado de las siete bandas Landsat. Cuando la diferencia entre las imágenes observadas y las predichas supera un umbral tres veces consecutivas, un píxel se identifica como cambio en la superficie terrestre. La clasificación de la cobertura terrestre se realiza des</w:t>
      </w:r>
      <w:r w:rsidRPr="007D60F7">
        <w:rPr>
          <w:rFonts w:cs="Times New Roman"/>
          <w:lang w:val="es-CO"/>
        </w:rPr>
        <w:t xml:space="preserve">pués de la detección de cambios y como nuestro objetivo no es clasificar </w:t>
      </w:r>
      <w:r w:rsidR="00E5133A">
        <w:rPr>
          <w:rFonts w:cs="Times New Roman"/>
          <w:lang w:val="es-CO"/>
        </w:rPr>
        <w:t xml:space="preserve">si no detectar cambio solo </w:t>
      </w:r>
      <w:r w:rsidRPr="007D60F7">
        <w:rPr>
          <w:rFonts w:cs="Times New Roman"/>
          <w:lang w:val="es-CO"/>
        </w:rPr>
        <w:t>se usara este fragmento del modelo.</w:t>
      </w:r>
      <w:r w:rsidRPr="00624617">
        <w:rPr>
          <w:rFonts w:cs="Times New Roman"/>
          <w:lang w:val="es-CO"/>
        </w:rPr>
        <w:fldChar w:fldCharType="begin" w:fldLock="1"/>
      </w:r>
      <w:r w:rsidR="00EC6B97">
        <w:rPr>
          <w:rFonts w:cs="Times New Roman"/>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2014)","plainTextFormattedCitation":"(Zhu and Woodcock, 2014)","previouslyFormattedCitation":"(Zhu and Woodcock, 2014)"},"properties":{"noteIndex":0},"schema":"https://github.com/citation-style-language/schema/raw/master/csl-citation.json"}</w:instrText>
      </w:r>
      <w:r w:rsidRPr="00624617">
        <w:rPr>
          <w:rFonts w:cs="Times New Roman"/>
          <w:lang w:val="es-CO"/>
        </w:rPr>
        <w:fldChar w:fldCharType="separate"/>
      </w:r>
      <w:r w:rsidRPr="00624617">
        <w:rPr>
          <w:rFonts w:cs="Times New Roman"/>
          <w:noProof/>
          <w:lang w:val="es-CO"/>
        </w:rPr>
        <w:t>(</w:t>
      </w:r>
      <w:proofErr w:type="spellStart"/>
      <w:r w:rsidRPr="00624617">
        <w:rPr>
          <w:rFonts w:cs="Times New Roman"/>
          <w:noProof/>
          <w:lang w:val="es-CO"/>
        </w:rPr>
        <w:t>Zhu</w:t>
      </w:r>
      <w:proofErr w:type="spellEnd"/>
      <w:r w:rsidRPr="00624617">
        <w:rPr>
          <w:rFonts w:cs="Times New Roman"/>
          <w:noProof/>
          <w:lang w:val="es-CO"/>
        </w:rPr>
        <w:t xml:space="preserve"> and Woodcock, 2014)</w:t>
      </w:r>
      <w:r w:rsidRPr="00624617">
        <w:rPr>
          <w:rFonts w:cs="Times New Roman"/>
          <w:lang w:val="es-CO"/>
        </w:rPr>
        <w:fldChar w:fldCharType="end"/>
      </w:r>
    </w:p>
    <w:p w14:paraId="5A888D3D" w14:textId="096C7ABA" w:rsidR="00B726DD" w:rsidRPr="00624617" w:rsidDel="00E5133A" w:rsidRDefault="00EE50C3" w:rsidP="00E36D84">
      <w:pPr>
        <w:pStyle w:val="Heading3"/>
        <w:numPr>
          <w:ilvl w:val="2"/>
          <w:numId w:val="6"/>
        </w:numPr>
        <w:rPr>
          <w:del w:id="208" w:author="Montenegro, Frank David (Alliance Bioversity-CIAT)" w:date="2020-12-10T20:33:00Z"/>
          <w:rFonts w:cs="Times New Roman"/>
          <w:lang w:val="es-CO"/>
        </w:rPr>
      </w:pPr>
      <w:bookmarkStart w:id="209" w:name="_Toc56185781"/>
      <w:del w:id="210" w:author="Montenegro, Frank David (Alliance Bioversity-CIAT)" w:date="2020-12-10T20:33:00Z">
        <w:r w:rsidRPr="00624617" w:rsidDel="00E5133A">
          <w:rPr>
            <w:rFonts w:cs="Times New Roman"/>
            <w:lang w:val="es-CO"/>
          </w:rPr>
          <w:lastRenderedPageBreak/>
          <w:delText>Identificación de cambios utilizando la media y la varianza conjuntamente (mediavar)</w:delText>
        </w:r>
        <w:bookmarkEnd w:id="209"/>
      </w:del>
    </w:p>
    <w:p w14:paraId="439F3FB1" w14:textId="7380F7DC" w:rsidR="00163953" w:rsidRPr="00624617" w:rsidDel="00E5133A" w:rsidRDefault="00FA31BF" w:rsidP="0068022B">
      <w:pPr>
        <w:jc w:val="both"/>
        <w:rPr>
          <w:del w:id="211" w:author="Montenegro, Frank David (Alliance Bioversity-CIAT)" w:date="2020-12-10T20:33:00Z"/>
          <w:rFonts w:cs="Times New Roman"/>
          <w:lang w:val="es-CO"/>
        </w:rPr>
      </w:pPr>
      <w:commentRangeStart w:id="212"/>
      <w:commentRangeStart w:id="213"/>
      <w:del w:id="214" w:author="Montenegro, Frank David (Alliance Bioversity-CIAT)" w:date="2020-12-10T20:33:00Z">
        <w:r w:rsidRPr="00624617" w:rsidDel="00E5133A">
          <w:rPr>
            <w:rFonts w:cs="Times New Roman"/>
            <w:lang w:val="es-CO"/>
          </w:rPr>
          <w:delText>Para detectar cambios</w:delText>
        </w:r>
        <w:commentRangeEnd w:id="212"/>
        <w:r w:rsidR="00F655F5" w:rsidRPr="00854949" w:rsidDel="00E5133A">
          <w:rPr>
            <w:rStyle w:val="CommentReference"/>
            <w:lang w:val="es-CO"/>
          </w:rPr>
          <w:commentReference w:id="212"/>
        </w:r>
        <w:commentRangeEnd w:id="213"/>
        <w:r w:rsidR="00976B9B" w:rsidRPr="00854949" w:rsidDel="00E5133A">
          <w:rPr>
            <w:rStyle w:val="CommentReference"/>
            <w:lang w:val="es-CO"/>
          </w:rPr>
          <w:commentReference w:id="213"/>
        </w:r>
        <w:r w:rsidRPr="00624617" w:rsidDel="00E5133A">
          <w:rPr>
            <w:rFonts w:cs="Times New Roman"/>
            <w:lang w:val="es-CO"/>
          </w:rPr>
          <w:delText xml:space="preserve">, necesitamos calcular la probabilidad logarítmica </w:delText>
        </w:r>
        <w:commentRangeStart w:id="215"/>
        <w:commentRangeStart w:id="216"/>
        <w:r w:rsidRPr="00624617" w:rsidDel="00E5133A">
          <w:rPr>
            <w:rFonts w:cs="Times New Roman"/>
            <w:lang w:val="es-CO"/>
          </w:rPr>
          <w:delText>tanto bajo la hipótesis nula como alternativa</w:delText>
        </w:r>
        <w:commentRangeEnd w:id="215"/>
        <w:r w:rsidR="00FF6796" w:rsidRPr="00854949" w:rsidDel="00E5133A">
          <w:rPr>
            <w:rStyle w:val="CommentReference"/>
            <w:lang w:val="es-CO"/>
          </w:rPr>
          <w:commentReference w:id="215"/>
        </w:r>
        <w:commentRangeEnd w:id="216"/>
        <w:r w:rsidR="00233D5C" w:rsidDel="00E5133A">
          <w:rPr>
            <w:rStyle w:val="CommentReference"/>
          </w:rPr>
          <w:commentReference w:id="216"/>
        </w:r>
        <w:r w:rsidR="00233D5C" w:rsidDel="00E5133A">
          <w:rPr>
            <w:rFonts w:cs="Times New Roman"/>
            <w:lang w:val="es-CO"/>
          </w:rPr>
          <w:delText xml:space="preserve">, La </w:delText>
        </w:r>
        <w:r w:rsidR="00233D5C" w:rsidRPr="00624617" w:rsidDel="00E5133A">
          <w:rPr>
            <w:rFonts w:cs="Times New Roman"/>
            <w:lang w:val="es-CO"/>
          </w:rPr>
          <w:delText>hipótesis nula</w:delText>
        </w:r>
        <w:r w:rsidR="00233D5C" w:rsidDel="00E5133A">
          <w:rPr>
            <w:rFonts w:cs="Times New Roman"/>
            <w:lang w:val="es-CO"/>
          </w:rPr>
          <w:delText xml:space="preserve"> es </w:delText>
        </w:r>
        <w:r w:rsidR="00233D5C" w:rsidRPr="00624617" w:rsidDel="00E5133A">
          <w:rPr>
            <w:rFonts w:cs="Times New Roman"/>
            <w:lang w:val="es-CO"/>
          </w:rPr>
          <w:delText>H</w:delText>
        </w:r>
        <w:r w:rsidR="00233D5C" w:rsidRPr="00624617" w:rsidDel="00E5133A">
          <w:rPr>
            <w:rFonts w:cs="Times New Roman"/>
            <w:vertAlign w:val="subscript"/>
            <w:lang w:val="es-CO"/>
          </w:rPr>
          <w:delText xml:space="preserve">0 </w:delText>
        </w:r>
        <w:r w:rsidR="00233D5C" w:rsidRPr="00624617" w:rsidDel="00E5133A">
          <w:rPr>
            <w:rFonts w:cs="Times New Roman"/>
            <w:lang w:val="es-CO"/>
          </w:rPr>
          <w:delText>= λ &gt; c se detecta un cambio</w:delText>
        </w:r>
        <w:r w:rsidR="00233D5C" w:rsidDel="00E5133A">
          <w:rPr>
            <w:rFonts w:cs="Times New Roman"/>
            <w:lang w:val="es-CO"/>
          </w:rPr>
          <w:delText>.</w:delText>
        </w:r>
        <w:r w:rsidRPr="00624617" w:rsidDel="00E5133A">
          <w:rPr>
            <w:rFonts w:cs="Times New Roman"/>
            <w:lang w:val="es-CO"/>
          </w:rPr>
          <w:delText xml:space="preserve"> La probabilidad logarítmica bajo la hipótesis nula es log f (x|</w:delText>
        </w:r>
        <m:oMath>
          <m:acc>
            <m:accPr>
              <m:ctrlPr>
                <w:rPr>
                  <w:rFonts w:ascii="Cambria Math" w:hAnsi="Cambria Math" w:cs="Times New Roman"/>
                  <w:i/>
                  <w:lang w:val="es-CO"/>
                </w:rPr>
              </m:ctrlPr>
            </m:accPr>
            <m:e>
              <m:r>
                <w:rPr>
                  <w:rFonts w:ascii="Cambria Math" w:hAnsi="Cambria Math" w:cs="Times New Roman"/>
                  <w:lang w:val="es-CO"/>
                </w:rPr>
                <m:t>θ</m:t>
              </m:r>
            </m:e>
          </m:acc>
        </m:oMath>
        <w:r w:rsidRPr="00624617" w:rsidDel="00E5133A">
          <w:rPr>
            <w:rFonts w:cs="Times New Roman"/>
            <w:lang w:val="es-CO"/>
          </w:rPr>
          <w:delText xml:space="preserve">), donde f es la función </w:delText>
        </w:r>
        <w:commentRangeStart w:id="217"/>
        <w:r w:rsidRPr="00624617" w:rsidDel="00E5133A">
          <w:rPr>
            <w:rFonts w:cs="Times New Roman"/>
            <w:lang w:val="es-CO"/>
          </w:rPr>
          <w:delText>de densidad de probabilidad de x</w:delText>
        </w:r>
        <w:commentRangeEnd w:id="217"/>
        <w:r w:rsidR="005F24F2" w:rsidRPr="00854949" w:rsidDel="00E5133A">
          <w:rPr>
            <w:rStyle w:val="CommentReference"/>
            <w:lang w:val="es-CO"/>
          </w:rPr>
          <w:commentReference w:id="217"/>
        </w:r>
        <w:r w:rsidRPr="00624617" w:rsidDel="00E5133A">
          <w:rPr>
            <w:rFonts w:cs="Times New Roman"/>
            <w:lang w:val="es-CO"/>
          </w:rPr>
          <w:delText>, y</w:delText>
        </w:r>
        <w:r w:rsidR="00D629C4" w:rsidRPr="00624617" w:rsidDel="00E5133A">
          <w:rPr>
            <w:rFonts w:cs="Times New Roman"/>
            <w:lang w:val="es-CO"/>
          </w:rPr>
          <w:delText xml:space="preserve"> </w:delText>
        </w:r>
        <m:oMath>
          <m:acc>
            <m:accPr>
              <m:ctrlPr>
                <w:rPr>
                  <w:rFonts w:ascii="Cambria Math" w:hAnsi="Cambria Math" w:cs="Times New Roman"/>
                  <w:i/>
                  <w:lang w:val="es-CO"/>
                </w:rPr>
              </m:ctrlPr>
            </m:accPr>
            <m:e>
              <m:r>
                <w:rPr>
                  <w:rFonts w:ascii="Cambria Math" w:hAnsi="Cambria Math" w:cs="Times New Roman"/>
                  <w:lang w:val="es-CO"/>
                </w:rPr>
                <m:t>θ</m:t>
              </m:r>
            </m:e>
          </m:acc>
        </m:oMath>
        <w:r w:rsidR="00D629C4" w:rsidRPr="00624617" w:rsidDel="00E5133A">
          <w:rPr>
            <w:rFonts w:cs="Times New Roman"/>
            <w:lang w:val="es-CO"/>
          </w:rPr>
          <w:delText xml:space="preserve"> </w:delText>
        </w:r>
        <w:r w:rsidRPr="00624617" w:rsidDel="00E5133A">
          <w:rPr>
            <w:rFonts w:cs="Times New Roman"/>
            <w:lang w:val="es-CO"/>
          </w:rPr>
          <w:delText>es la estimación de máxima verosimilitud basada en x. Considerando un cambio en el tiempo k, la probabilidad logarítmica bajo la hipótesis alternativa es de la forma</w:delText>
        </w:r>
      </w:del>
    </w:p>
    <w:p w14:paraId="4F5B3DAB" w14:textId="76DF9120" w:rsidR="00D629C4" w:rsidRPr="00624617" w:rsidDel="00E5133A" w:rsidRDefault="00D629C4" w:rsidP="0068022B">
      <w:pPr>
        <w:jc w:val="both"/>
        <w:rPr>
          <w:del w:id="218" w:author="Montenegro, Frank David (Alliance Bioversity-CIAT)" w:date="2020-12-10T20:33:00Z"/>
          <w:rFonts w:eastAsiaTheme="minorEastAsia" w:cs="Times New Roman"/>
          <w:lang w:val="es-CO"/>
        </w:rPr>
      </w:pPr>
      <m:oMathPara>
        <m:oMath>
          <m:r>
            <w:del w:id="219" w:author="Montenegro, Frank David (Alliance Bioversity-CIAT)" w:date="2020-12-10T20:33:00Z">
              <m:rPr>
                <m:scr m:val="script"/>
              </m:rPr>
              <w:rPr>
                <w:rFonts w:ascii="Cambria Math" w:hAnsi="Cambria Math" w:cs="Times New Roman"/>
                <w:lang w:val="es-CO"/>
              </w:rPr>
              <m:t>L=</m:t>
            </w:del>
          </m:r>
          <m:r>
            <w:del w:id="220" w:author="Montenegro, Frank David (Alliance Bioversity-CIAT)" w:date="2020-12-10T20:33:00Z">
              <w:rPr>
                <w:rFonts w:ascii="Cambria Math" w:hAnsi="Cambria Math" w:cs="Times New Roman"/>
                <w:lang w:val="es-CO"/>
              </w:rPr>
              <m:t>max</m:t>
            </w:del>
          </m:r>
          <m:d>
            <m:dPr>
              <m:begChr m:val="["/>
              <m:endChr m:val="]"/>
              <m:ctrlPr>
                <w:del w:id="221" w:author="Montenegro, Frank David (Alliance Bioversity-CIAT)" w:date="2020-12-10T20:33:00Z">
                  <w:rPr>
                    <w:rFonts w:ascii="Cambria Math" w:hAnsi="Cambria Math" w:cs="Times New Roman"/>
                    <w:i/>
                    <w:lang w:val="es-CO"/>
                  </w:rPr>
                </w:del>
              </m:ctrlPr>
            </m:dPr>
            <m:e>
              <m:func>
                <m:funcPr>
                  <m:ctrlPr>
                    <w:del w:id="222" w:author="Montenegro, Frank David (Alliance Bioversity-CIAT)" w:date="2020-12-10T20:33:00Z">
                      <w:rPr>
                        <w:rFonts w:ascii="Cambria Math" w:hAnsi="Cambria Math" w:cs="Times New Roman"/>
                        <w:i/>
                        <w:lang w:val="es-CO"/>
                      </w:rPr>
                    </w:del>
                  </m:ctrlPr>
                </m:funcPr>
                <m:fName>
                  <m:r>
                    <w:del w:id="223" w:author="Montenegro, Frank David (Alliance Bioversity-CIAT)" w:date="2020-12-10T20:33:00Z">
                      <m:rPr>
                        <m:sty m:val="p"/>
                      </m:rPr>
                      <w:rPr>
                        <w:rFonts w:ascii="Cambria Math" w:hAnsi="Cambria Math" w:cs="Times New Roman"/>
                        <w:lang w:val="es-CO"/>
                      </w:rPr>
                      <m:t>log</m:t>
                    </w:del>
                  </m:r>
                </m:fName>
                <m:e>
                  <m:r>
                    <w:del w:id="224" w:author="Montenegro, Frank David (Alliance Bioversity-CIAT)" w:date="2020-12-10T20:33:00Z">
                      <w:rPr>
                        <w:rFonts w:ascii="Cambria Math" w:hAnsi="Cambria Math" w:cs="Times New Roman"/>
                        <w:lang w:val="es-CO"/>
                      </w:rPr>
                      <m:t>f(</m:t>
                    </w:del>
                  </m:r>
                  <m:sSub>
                    <m:sSubPr>
                      <m:ctrlPr>
                        <w:del w:id="225" w:author="Montenegro, Frank David (Alliance Bioversity-CIAT)" w:date="2020-12-10T20:33:00Z">
                          <w:rPr>
                            <w:rFonts w:ascii="Cambria Math" w:hAnsi="Cambria Math" w:cs="Times New Roman"/>
                            <w:i/>
                            <w:lang w:val="es-CO"/>
                          </w:rPr>
                        </w:del>
                      </m:ctrlPr>
                    </m:sSubPr>
                    <m:e>
                      <m:r>
                        <w:del w:id="226" w:author="Montenegro, Frank David (Alliance Bioversity-CIAT)" w:date="2020-12-10T20:33:00Z">
                          <w:rPr>
                            <w:rFonts w:ascii="Cambria Math" w:hAnsi="Cambria Math" w:cs="Times New Roman"/>
                            <w:lang w:val="es-CO"/>
                          </w:rPr>
                          <m:t>x</m:t>
                        </w:del>
                      </m:r>
                    </m:e>
                    <m:sub>
                      <m:r>
                        <w:del w:id="227" w:author="Montenegro, Frank David (Alliance Bioversity-CIAT)" w:date="2020-12-10T20:33:00Z">
                          <w:rPr>
                            <w:rFonts w:ascii="Cambria Math" w:hAnsi="Cambria Math" w:cs="Times New Roman"/>
                            <w:lang w:val="es-CO"/>
                          </w:rPr>
                          <m:t>1</m:t>
                        </w:del>
                      </m:r>
                    </m:sub>
                  </m:sSub>
                  <m:r>
                    <w:del w:id="228" w:author="Montenegro, Frank David (Alliance Bioversity-CIAT)" w:date="2020-12-10T20:33:00Z">
                      <w:rPr>
                        <w:rFonts w:ascii="Cambria Math" w:hAnsi="Cambria Math" w:cs="Times New Roman"/>
                        <w:lang w:val="es-CO"/>
                      </w:rPr>
                      <m:t>,..,</m:t>
                    </w:del>
                  </m:r>
                  <m:sSub>
                    <m:sSubPr>
                      <m:ctrlPr>
                        <w:del w:id="229" w:author="Montenegro, Frank David (Alliance Bioversity-CIAT)" w:date="2020-12-10T20:33:00Z">
                          <w:rPr>
                            <w:rFonts w:ascii="Cambria Math" w:hAnsi="Cambria Math" w:cs="Times New Roman"/>
                            <w:i/>
                            <w:lang w:val="es-CO"/>
                          </w:rPr>
                        </w:del>
                      </m:ctrlPr>
                    </m:sSubPr>
                    <m:e>
                      <m:r>
                        <w:del w:id="230" w:author="Montenegro, Frank David (Alliance Bioversity-CIAT)" w:date="2020-12-10T20:33:00Z">
                          <w:rPr>
                            <w:rFonts w:ascii="Cambria Math" w:hAnsi="Cambria Math" w:cs="Times New Roman"/>
                            <w:lang w:val="es-CO"/>
                          </w:rPr>
                          <m:t>x</m:t>
                        </w:del>
                      </m:r>
                    </m:e>
                    <m:sub>
                      <m:r>
                        <w:del w:id="231" w:author="Montenegro, Frank David (Alliance Bioversity-CIAT)" w:date="2020-12-10T20:33:00Z">
                          <w:rPr>
                            <w:rFonts w:ascii="Cambria Math" w:hAnsi="Cambria Math" w:cs="Times New Roman"/>
                            <w:lang w:val="es-CO"/>
                          </w:rPr>
                          <m:t>k</m:t>
                        </w:del>
                      </m:r>
                    </m:sub>
                  </m:sSub>
                  <m:r>
                    <w:del w:id="232" w:author="Montenegro, Frank David (Alliance Bioversity-CIAT)" w:date="2020-12-10T20:33:00Z">
                      <m:rPr>
                        <m:sty m:val="p"/>
                      </m:rPr>
                      <w:rPr>
                        <w:rFonts w:ascii="Cambria Math" w:hAnsi="Cambria Math" w:cs="Times New Roman"/>
                        <w:lang w:val="es-CO"/>
                      </w:rPr>
                      <m:t>|</m:t>
                    </w:del>
                  </m:r>
                  <m:sSub>
                    <m:sSubPr>
                      <m:ctrlPr>
                        <w:del w:id="233" w:author="Montenegro, Frank David (Alliance Bioversity-CIAT)" w:date="2020-12-10T20:33:00Z">
                          <w:rPr>
                            <w:rFonts w:ascii="Cambria Math" w:hAnsi="Cambria Math" w:cs="Times New Roman"/>
                            <w:i/>
                            <w:lang w:val="es-CO"/>
                          </w:rPr>
                        </w:del>
                      </m:ctrlPr>
                    </m:sSubPr>
                    <m:e>
                      <m:acc>
                        <m:accPr>
                          <m:ctrlPr>
                            <w:del w:id="234" w:author="Montenegro, Frank David (Alliance Bioversity-CIAT)" w:date="2020-12-10T20:33:00Z">
                              <w:rPr>
                                <w:rFonts w:ascii="Cambria Math" w:hAnsi="Cambria Math" w:cs="Times New Roman"/>
                                <w:i/>
                                <w:lang w:val="es-CO"/>
                              </w:rPr>
                            </w:del>
                          </m:ctrlPr>
                        </m:accPr>
                        <m:e>
                          <m:r>
                            <w:del w:id="235" w:author="Montenegro, Frank David (Alliance Bioversity-CIAT)" w:date="2020-12-10T20:33:00Z">
                              <w:rPr>
                                <w:rFonts w:ascii="Cambria Math" w:hAnsi="Cambria Math" w:cs="Times New Roman"/>
                                <w:lang w:val="es-CO"/>
                              </w:rPr>
                              <m:t>θ</m:t>
                            </w:del>
                          </m:r>
                        </m:e>
                      </m:acc>
                    </m:e>
                    <m:sub>
                      <m:r>
                        <w:del w:id="236" w:author="Montenegro, Frank David (Alliance Bioversity-CIAT)" w:date="2020-12-10T20:33:00Z">
                          <w:rPr>
                            <w:rFonts w:ascii="Cambria Math" w:hAnsi="Cambria Math" w:cs="Times New Roman"/>
                            <w:lang w:val="es-CO"/>
                          </w:rPr>
                          <m:t>1</m:t>
                        </w:del>
                      </m:r>
                    </m:sub>
                  </m:sSub>
                  <m:r>
                    <w:del w:id="237" w:author="Montenegro, Frank David (Alliance Bioversity-CIAT)" w:date="2020-12-10T20:33:00Z">
                      <w:rPr>
                        <w:rFonts w:ascii="Cambria Math" w:hAnsi="Cambria Math" w:cs="Times New Roman"/>
                        <w:lang w:val="es-CO"/>
                      </w:rPr>
                      <m:t>)</m:t>
                    </w:del>
                  </m:r>
                </m:e>
              </m:func>
              <m:r>
                <w:del w:id="238" w:author="Montenegro, Frank David (Alliance Bioversity-CIAT)" w:date="2020-12-10T20:33:00Z">
                  <w:rPr>
                    <w:rFonts w:ascii="Cambria Math" w:hAnsi="Cambria Math" w:cs="Times New Roman"/>
                    <w:lang w:val="es-CO"/>
                  </w:rPr>
                  <m:t xml:space="preserve">+ </m:t>
                </w:del>
              </m:r>
              <m:func>
                <m:funcPr>
                  <m:ctrlPr>
                    <w:del w:id="239" w:author="Montenegro, Frank David (Alliance Bioversity-CIAT)" w:date="2020-12-10T20:33:00Z">
                      <w:rPr>
                        <w:rFonts w:ascii="Cambria Math" w:hAnsi="Cambria Math" w:cs="Times New Roman"/>
                        <w:i/>
                        <w:lang w:val="es-CO"/>
                      </w:rPr>
                    </w:del>
                  </m:ctrlPr>
                </m:funcPr>
                <m:fName>
                  <m:r>
                    <w:del w:id="240" w:author="Montenegro, Frank David (Alliance Bioversity-CIAT)" w:date="2020-12-10T20:33:00Z">
                      <m:rPr>
                        <m:sty m:val="p"/>
                      </m:rPr>
                      <w:rPr>
                        <w:rFonts w:ascii="Cambria Math" w:hAnsi="Cambria Math" w:cs="Times New Roman"/>
                        <w:lang w:val="es-CO"/>
                      </w:rPr>
                      <m:t>log</m:t>
                    </w:del>
                  </m:r>
                </m:fName>
                <m:e>
                  <m:r>
                    <w:del w:id="241" w:author="Montenegro, Frank David (Alliance Bioversity-CIAT)" w:date="2020-12-10T20:33:00Z">
                      <w:rPr>
                        <w:rFonts w:ascii="Cambria Math" w:hAnsi="Cambria Math" w:cs="Times New Roman"/>
                        <w:lang w:val="es-CO"/>
                      </w:rPr>
                      <m:t>f(</m:t>
                    </w:del>
                  </m:r>
                  <m:sSub>
                    <m:sSubPr>
                      <m:ctrlPr>
                        <w:del w:id="242" w:author="Montenegro, Frank David (Alliance Bioversity-CIAT)" w:date="2020-12-10T20:33:00Z">
                          <w:rPr>
                            <w:rFonts w:ascii="Cambria Math" w:hAnsi="Cambria Math" w:cs="Times New Roman"/>
                            <w:i/>
                            <w:lang w:val="es-CO"/>
                          </w:rPr>
                        </w:del>
                      </m:ctrlPr>
                    </m:sSubPr>
                    <m:e>
                      <m:r>
                        <w:del w:id="243" w:author="Montenegro, Frank David (Alliance Bioversity-CIAT)" w:date="2020-12-10T20:33:00Z">
                          <w:rPr>
                            <w:rFonts w:ascii="Cambria Math" w:hAnsi="Cambria Math" w:cs="Times New Roman"/>
                            <w:lang w:val="es-CO"/>
                          </w:rPr>
                          <m:t>x</m:t>
                        </w:del>
                      </m:r>
                    </m:e>
                    <m:sub>
                      <m:r>
                        <w:del w:id="244" w:author="Montenegro, Frank David (Alliance Bioversity-CIAT)" w:date="2020-12-10T20:33:00Z">
                          <w:rPr>
                            <w:rFonts w:ascii="Cambria Math" w:hAnsi="Cambria Math" w:cs="Times New Roman"/>
                            <w:lang w:val="es-CO"/>
                          </w:rPr>
                          <m:t>k+1</m:t>
                        </w:del>
                      </m:r>
                    </m:sub>
                  </m:sSub>
                  <m:r>
                    <w:del w:id="245" w:author="Montenegro, Frank David (Alliance Bioversity-CIAT)" w:date="2020-12-10T20:33:00Z">
                      <w:rPr>
                        <w:rFonts w:ascii="Cambria Math" w:hAnsi="Cambria Math" w:cs="Times New Roman"/>
                        <w:lang w:val="es-CO"/>
                      </w:rPr>
                      <m:t>,..,</m:t>
                    </w:del>
                  </m:r>
                  <m:sSub>
                    <m:sSubPr>
                      <m:ctrlPr>
                        <w:del w:id="246" w:author="Montenegro, Frank David (Alliance Bioversity-CIAT)" w:date="2020-12-10T20:33:00Z">
                          <w:rPr>
                            <w:rFonts w:ascii="Cambria Math" w:hAnsi="Cambria Math" w:cs="Times New Roman"/>
                            <w:i/>
                            <w:lang w:val="es-CO"/>
                          </w:rPr>
                        </w:del>
                      </m:ctrlPr>
                    </m:sSubPr>
                    <m:e>
                      <m:r>
                        <w:del w:id="247" w:author="Montenegro, Frank David (Alliance Bioversity-CIAT)" w:date="2020-12-10T20:33:00Z">
                          <w:rPr>
                            <w:rFonts w:ascii="Cambria Math" w:hAnsi="Cambria Math" w:cs="Times New Roman"/>
                            <w:lang w:val="es-CO"/>
                          </w:rPr>
                          <m:t>x</m:t>
                        </w:del>
                      </m:r>
                    </m:e>
                    <m:sub>
                      <m:r>
                        <w:del w:id="248" w:author="Montenegro, Frank David (Alliance Bioversity-CIAT)" w:date="2020-12-10T20:33:00Z">
                          <w:rPr>
                            <w:rFonts w:ascii="Cambria Math" w:hAnsi="Cambria Math" w:cs="Times New Roman"/>
                            <w:lang w:val="es-CO"/>
                          </w:rPr>
                          <m:t>n</m:t>
                        </w:del>
                      </m:r>
                    </m:sub>
                  </m:sSub>
                  <m:r>
                    <w:del w:id="249" w:author="Montenegro, Frank David (Alliance Bioversity-CIAT)" w:date="2020-12-10T20:33:00Z">
                      <m:rPr>
                        <m:sty m:val="p"/>
                      </m:rPr>
                      <w:rPr>
                        <w:rFonts w:ascii="Cambria Math" w:hAnsi="Cambria Math" w:cs="Times New Roman"/>
                        <w:lang w:val="es-CO"/>
                      </w:rPr>
                      <m:t>|</m:t>
                    </w:del>
                  </m:r>
                  <m:sSub>
                    <m:sSubPr>
                      <m:ctrlPr>
                        <w:del w:id="250" w:author="Montenegro, Frank David (Alliance Bioversity-CIAT)" w:date="2020-12-10T20:33:00Z">
                          <w:rPr>
                            <w:rFonts w:ascii="Cambria Math" w:hAnsi="Cambria Math" w:cs="Times New Roman"/>
                            <w:i/>
                            <w:lang w:val="es-CO"/>
                          </w:rPr>
                        </w:del>
                      </m:ctrlPr>
                    </m:sSubPr>
                    <m:e>
                      <m:acc>
                        <m:accPr>
                          <m:ctrlPr>
                            <w:del w:id="251" w:author="Montenegro, Frank David (Alliance Bioversity-CIAT)" w:date="2020-12-10T20:33:00Z">
                              <w:rPr>
                                <w:rFonts w:ascii="Cambria Math" w:hAnsi="Cambria Math" w:cs="Times New Roman"/>
                                <w:i/>
                                <w:lang w:val="es-CO"/>
                              </w:rPr>
                            </w:del>
                          </m:ctrlPr>
                        </m:accPr>
                        <m:e>
                          <m:r>
                            <w:del w:id="252" w:author="Montenegro, Frank David (Alliance Bioversity-CIAT)" w:date="2020-12-10T20:33:00Z">
                              <w:rPr>
                                <w:rFonts w:ascii="Cambria Math" w:hAnsi="Cambria Math" w:cs="Times New Roman"/>
                                <w:lang w:val="es-CO"/>
                              </w:rPr>
                              <m:t>θ</m:t>
                            </w:del>
                          </m:r>
                        </m:e>
                      </m:acc>
                    </m:e>
                    <m:sub>
                      <m:r>
                        <w:del w:id="253" w:author="Montenegro, Frank David (Alliance Bioversity-CIAT)" w:date="2020-12-10T20:33:00Z">
                          <w:rPr>
                            <w:rFonts w:ascii="Cambria Math" w:hAnsi="Cambria Math" w:cs="Times New Roman"/>
                            <w:lang w:val="es-CO"/>
                          </w:rPr>
                          <m:t>2</m:t>
                        </w:del>
                      </m:r>
                    </m:sub>
                  </m:sSub>
                  <m:r>
                    <w:del w:id="254" w:author="Montenegro, Frank David (Alliance Bioversity-CIAT)" w:date="2020-12-10T20:33:00Z">
                      <w:rPr>
                        <w:rFonts w:ascii="Cambria Math" w:hAnsi="Cambria Math" w:cs="Times New Roman"/>
                        <w:lang w:val="es-CO"/>
                      </w:rPr>
                      <m:t>)</m:t>
                    </w:del>
                  </m:r>
                </m:e>
              </m:func>
            </m:e>
          </m:d>
        </m:oMath>
      </m:oMathPara>
    </w:p>
    <w:p w14:paraId="7A59B730" w14:textId="46D9B9A0" w:rsidR="00D629C4" w:rsidRPr="00624617" w:rsidDel="00E5133A" w:rsidRDefault="00D629C4" w:rsidP="0068022B">
      <w:pPr>
        <w:jc w:val="both"/>
        <w:rPr>
          <w:del w:id="255" w:author="Montenegro, Frank David (Alliance Bioversity-CIAT)" w:date="2020-12-10T20:33:00Z"/>
          <w:rFonts w:eastAsiaTheme="minorEastAsia" w:cs="Times New Roman"/>
          <w:lang w:val="es-CO"/>
        </w:rPr>
      </w:pPr>
      <w:del w:id="256" w:author="Montenegro, Frank David (Alliance Bioversity-CIAT)" w:date="2020-12-10T20:33:00Z">
        <w:r w:rsidRPr="00624617" w:rsidDel="00E5133A">
          <w:rPr>
            <w:rFonts w:eastAsiaTheme="minorEastAsia" w:cs="Times New Roman"/>
            <w:lang w:val="es-CO"/>
          </w:rPr>
          <w:delText xml:space="preserve">Y el test </w:delText>
        </w:r>
        <w:r w:rsidR="008B7F73" w:rsidRPr="00624617" w:rsidDel="00E5133A">
          <w:rPr>
            <w:rFonts w:eastAsiaTheme="minorEastAsia" w:cs="Times New Roman"/>
            <w:lang w:val="es-CO"/>
          </w:rPr>
          <w:delText>estadístico</w:delText>
        </w:r>
        <w:r w:rsidRPr="00624617" w:rsidDel="00E5133A">
          <w:rPr>
            <w:rFonts w:eastAsiaTheme="minorEastAsia" w:cs="Times New Roman"/>
            <w:lang w:val="es-CO"/>
          </w:rPr>
          <w:delText xml:space="preserve"> es </w:delText>
        </w:r>
      </w:del>
    </w:p>
    <w:p w14:paraId="5ED5A61F" w14:textId="775C7557" w:rsidR="00D629C4" w:rsidRPr="00624617" w:rsidDel="00E5133A" w:rsidRDefault="00D629C4" w:rsidP="0068022B">
      <w:pPr>
        <w:jc w:val="both"/>
        <w:rPr>
          <w:del w:id="257" w:author="Montenegro, Frank David (Alliance Bioversity-CIAT)" w:date="2020-12-10T20:33:00Z"/>
          <w:rFonts w:eastAsiaTheme="minorEastAsia" w:cs="Times New Roman"/>
          <w:lang w:val="es-CO"/>
        </w:rPr>
      </w:pPr>
      <m:oMathPara>
        <m:oMath>
          <m:r>
            <w:del w:id="258" w:author="Montenegro, Frank David (Alliance Bioversity-CIAT)" w:date="2020-12-10T20:33:00Z">
              <w:rPr>
                <w:rFonts w:ascii="Cambria Math" w:hAnsi="Cambria Math" w:cs="Times New Roman"/>
                <w:lang w:val="es-CO"/>
              </w:rPr>
              <m:t>λ=2</m:t>
            </w:del>
          </m:r>
          <m:d>
            <m:dPr>
              <m:begChr m:val="["/>
              <m:endChr m:val="]"/>
              <m:ctrlPr>
                <w:del w:id="259" w:author="Montenegro, Frank David (Alliance Bioversity-CIAT)" w:date="2020-12-10T20:33:00Z">
                  <w:rPr>
                    <w:rFonts w:ascii="Cambria Math" w:hAnsi="Cambria Math" w:cs="Times New Roman"/>
                    <w:i/>
                    <w:lang w:val="es-CO"/>
                  </w:rPr>
                </w:del>
              </m:ctrlPr>
            </m:dPr>
            <m:e>
              <m:r>
                <w:del w:id="260" w:author="Montenegro, Frank David (Alliance Bioversity-CIAT)" w:date="2020-12-10T20:33:00Z">
                  <m:rPr>
                    <m:scr m:val="script"/>
                  </m:rPr>
                  <w:rPr>
                    <w:rFonts w:ascii="Cambria Math" w:hAnsi="Cambria Math" w:cs="Times New Roman"/>
                    <w:lang w:val="es-CO"/>
                  </w:rPr>
                  <m:t>L-</m:t>
                </w:del>
              </m:r>
              <m:func>
                <m:funcPr>
                  <m:ctrlPr>
                    <w:del w:id="261" w:author="Montenegro, Frank David (Alliance Bioversity-CIAT)" w:date="2020-12-10T20:33:00Z">
                      <w:rPr>
                        <w:rFonts w:ascii="Cambria Math" w:hAnsi="Cambria Math" w:cs="Times New Roman"/>
                        <w:i/>
                        <w:lang w:val="es-CO"/>
                      </w:rPr>
                    </w:del>
                  </m:ctrlPr>
                </m:funcPr>
                <m:fName>
                  <m:r>
                    <w:del w:id="262" w:author="Montenegro, Frank David (Alliance Bioversity-CIAT)" w:date="2020-12-10T20:33:00Z">
                      <m:rPr>
                        <m:sty m:val="p"/>
                      </m:rPr>
                      <w:rPr>
                        <w:rFonts w:ascii="Cambria Math" w:hAnsi="Cambria Math" w:cs="Times New Roman"/>
                        <w:lang w:val="es-CO"/>
                      </w:rPr>
                      <m:t>log</m:t>
                    </w:del>
                  </m:r>
                </m:fName>
                <m:e>
                  <m:r>
                    <w:del w:id="263" w:author="Montenegro, Frank David (Alliance Bioversity-CIAT)" w:date="2020-12-10T20:33:00Z">
                      <w:rPr>
                        <w:rFonts w:ascii="Cambria Math" w:hAnsi="Cambria Math" w:cs="Times New Roman"/>
                        <w:lang w:val="es-CO"/>
                      </w:rPr>
                      <m:t>f(</m:t>
                    </w:del>
                  </m:r>
                  <m:r>
                    <w:del w:id="264" w:author="Montenegro, Frank David (Alliance Bioversity-CIAT)" w:date="2020-12-10T20:33:00Z">
                      <m:rPr>
                        <m:sty m:val="p"/>
                      </m:rPr>
                      <w:rPr>
                        <w:rFonts w:ascii="Cambria Math" w:hAnsi="Cambria Math" w:cs="Times New Roman"/>
                        <w:lang w:val="es-CO"/>
                      </w:rPr>
                      <m:t>x|</m:t>
                    </w:del>
                  </m:r>
                  <m:acc>
                    <m:accPr>
                      <m:ctrlPr>
                        <w:del w:id="265" w:author="Montenegro, Frank David (Alliance Bioversity-CIAT)" w:date="2020-12-10T20:33:00Z">
                          <w:rPr>
                            <w:rFonts w:ascii="Cambria Math" w:hAnsi="Cambria Math" w:cs="Times New Roman"/>
                            <w:i/>
                            <w:lang w:val="es-CO"/>
                          </w:rPr>
                        </w:del>
                      </m:ctrlPr>
                    </m:accPr>
                    <m:e>
                      <m:r>
                        <w:del w:id="266" w:author="Montenegro, Frank David (Alliance Bioversity-CIAT)" w:date="2020-12-10T20:33:00Z">
                          <w:rPr>
                            <w:rFonts w:ascii="Cambria Math" w:hAnsi="Cambria Math" w:cs="Times New Roman"/>
                            <w:lang w:val="es-CO"/>
                          </w:rPr>
                          <m:t>θ</m:t>
                        </w:del>
                      </m:r>
                    </m:e>
                  </m:acc>
                  <m:r>
                    <w:del w:id="267" w:author="Montenegro, Frank David (Alliance Bioversity-CIAT)" w:date="2020-12-10T20:33:00Z">
                      <w:rPr>
                        <w:rFonts w:ascii="Cambria Math" w:hAnsi="Cambria Math" w:cs="Times New Roman"/>
                        <w:lang w:val="es-CO"/>
                      </w:rPr>
                      <m:t>)</m:t>
                    </w:del>
                  </m:r>
                </m:e>
              </m:func>
            </m:e>
          </m:d>
        </m:oMath>
      </m:oMathPara>
    </w:p>
    <w:p w14:paraId="4552CC80" w14:textId="6A05791D" w:rsidR="00D629C4" w:rsidRPr="00624617" w:rsidDel="00E5133A" w:rsidRDefault="00D629C4" w:rsidP="0068022B">
      <w:pPr>
        <w:jc w:val="both"/>
        <w:rPr>
          <w:del w:id="268" w:author="Montenegro, Frank David (Alliance Bioversity-CIAT)" w:date="2020-12-10T20:33:00Z"/>
          <w:rFonts w:cs="Times New Roman"/>
          <w:lang w:val="es-CO"/>
        </w:rPr>
      </w:pPr>
      <w:del w:id="269" w:author="Montenegro, Frank David (Alliance Bioversity-CIAT)" w:date="2020-12-10T20:33:00Z">
        <w:r w:rsidRPr="00624617" w:rsidDel="00E5133A">
          <w:rPr>
            <w:rFonts w:cs="Times New Roman"/>
            <w:lang w:val="es-CO"/>
          </w:rPr>
          <w:delText xml:space="preserve">Para tomar la decisión acerca del cambio es necesario considerar un umbral llamado c para aceptar o no la </w:delText>
        </w:r>
        <w:commentRangeStart w:id="270"/>
        <w:commentRangeStart w:id="271"/>
        <w:r w:rsidRPr="00624617" w:rsidDel="00E5133A">
          <w:rPr>
            <w:rFonts w:cs="Times New Roman"/>
            <w:lang w:val="es-CO"/>
          </w:rPr>
          <w:delText>hipótesis nula donde H</w:delText>
        </w:r>
        <w:r w:rsidRPr="00624617" w:rsidDel="00E5133A">
          <w:rPr>
            <w:rFonts w:cs="Times New Roman"/>
            <w:vertAlign w:val="subscript"/>
            <w:lang w:val="es-CO"/>
          </w:rPr>
          <w:delText xml:space="preserve">0 </w:delText>
        </w:r>
        <w:r w:rsidRPr="00624617" w:rsidDel="00E5133A">
          <w:rPr>
            <w:rFonts w:cs="Times New Roman"/>
            <w:lang w:val="es-CO"/>
          </w:rPr>
          <w:delText xml:space="preserve">= </w:delText>
        </w:r>
        <w:r w:rsidR="0093386A" w:rsidRPr="00624617" w:rsidDel="00E5133A">
          <w:rPr>
            <w:rFonts w:cs="Times New Roman"/>
            <w:lang w:val="es-CO"/>
          </w:rPr>
          <w:delText>λ &gt; c se detecta un cambio en el tiempo k,</w:delText>
        </w:r>
        <w:commentRangeEnd w:id="270"/>
        <w:r w:rsidR="00F655F5" w:rsidRPr="00624617" w:rsidDel="00E5133A">
          <w:rPr>
            <w:rStyle w:val="CommentReference"/>
            <w:lang w:val="es-CO"/>
            <w:rPrChange w:id="272" w:author="Montenegro, Frank David (Alliance Bioversity-CIAT)" w:date="2020-12-09T08:42:00Z">
              <w:rPr>
                <w:rStyle w:val="CommentReference"/>
              </w:rPr>
            </w:rPrChange>
          </w:rPr>
          <w:commentReference w:id="270"/>
        </w:r>
        <w:commentRangeEnd w:id="271"/>
        <w:r w:rsidR="00233D5C" w:rsidDel="00E5133A">
          <w:rPr>
            <w:rStyle w:val="CommentReference"/>
          </w:rPr>
          <w:commentReference w:id="271"/>
        </w:r>
        <w:r w:rsidR="0093386A" w:rsidRPr="00624617" w:rsidDel="00E5133A">
          <w:rPr>
            <w:rFonts w:cs="Times New Roman"/>
            <w:lang w:val="es-CO"/>
          </w:rPr>
          <w:delText xml:space="preserve"> con esta técnica se puede detectar múltiples puntos de cambio</w:delText>
        </w:r>
        <w:r w:rsidR="0093386A" w:rsidRPr="00624617" w:rsidDel="00E5133A">
          <w:rPr>
            <w:rFonts w:cs="Times New Roman"/>
            <w:lang w:val="es-CO"/>
          </w:rPr>
          <w:fldChar w:fldCharType="begin" w:fldLock="1"/>
        </w:r>
        <w:r w:rsidR="0093386A" w:rsidRPr="007D60F7" w:rsidDel="00E5133A">
          <w:rPr>
            <w:rFonts w:cs="Times New Roman"/>
            <w:lang w:val="es-CO"/>
          </w:rPr>
          <w:del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2020)","plainTextFormattedCitat</w:delInstrText>
        </w:r>
        <w:r w:rsidR="0093386A" w:rsidRPr="00624617" w:rsidDel="00E5133A">
          <w:rPr>
            <w:rFonts w:cs="Times New Roman"/>
            <w:lang w:val="es-CO"/>
            <w:rPrChange w:id="273" w:author="Montenegro, Frank David (Alliance Bioversity-CIAT)" w:date="2020-12-09T08:42:00Z">
              <w:rPr>
                <w:rFonts w:cs="Times New Roman"/>
              </w:rPr>
            </w:rPrChange>
          </w:rPr>
          <w:delInstrText>ion":"(Militino et al., 2020)","previouslyFormattedCitation":"(Militino et al., 2020)"},"properties":{"noteIndex":0},"schema":"https://github.com/citation-style-language/schema/raw/master/csl-citation.json"}</w:delInstrText>
        </w:r>
        <w:r w:rsidR="0093386A" w:rsidRPr="00624617" w:rsidDel="00E5133A">
          <w:rPr>
            <w:rFonts w:cs="Times New Roman"/>
            <w:lang w:val="es-CO"/>
          </w:rPr>
          <w:fldChar w:fldCharType="separate"/>
        </w:r>
        <w:r w:rsidR="0093386A" w:rsidRPr="00624617" w:rsidDel="00E5133A">
          <w:rPr>
            <w:rFonts w:cs="Times New Roman"/>
            <w:noProof/>
            <w:lang w:val="es-CO"/>
            <w:rPrChange w:id="274" w:author="Montenegro, Frank David (Alliance Bioversity-CIAT)" w:date="2020-12-09T08:42:00Z">
              <w:rPr>
                <w:rFonts w:cs="Times New Roman"/>
                <w:noProof/>
              </w:rPr>
            </w:rPrChange>
          </w:rPr>
          <w:delText>(Militino et al., 2020)</w:delText>
        </w:r>
        <w:r w:rsidR="0093386A" w:rsidRPr="00624617" w:rsidDel="00E5133A">
          <w:rPr>
            <w:rFonts w:cs="Times New Roman"/>
            <w:lang w:val="es-CO"/>
          </w:rPr>
          <w:fldChar w:fldCharType="end"/>
        </w:r>
        <w:r w:rsidR="00AF3E38" w:rsidRPr="00624617" w:rsidDel="00E5133A">
          <w:rPr>
            <w:rFonts w:cs="Times New Roman"/>
            <w:lang w:val="es-CO"/>
          </w:rPr>
          <w:delText>.</w:delText>
        </w:r>
      </w:del>
    </w:p>
    <w:p w14:paraId="147C3128" w14:textId="77777777" w:rsidR="00685871" w:rsidRPr="00624617" w:rsidRDefault="00685871" w:rsidP="00685871">
      <w:pPr>
        <w:pStyle w:val="Heading1"/>
        <w:numPr>
          <w:ilvl w:val="0"/>
          <w:numId w:val="6"/>
        </w:numPr>
        <w:rPr>
          <w:b/>
          <w:lang w:val="es-CO"/>
        </w:rPr>
      </w:pPr>
      <w:bookmarkStart w:id="275" w:name="_Toc56185782"/>
      <w:r w:rsidRPr="00624617">
        <w:rPr>
          <w:b/>
          <w:lang w:val="es-CO"/>
        </w:rPr>
        <w:t>Resultados</w:t>
      </w:r>
      <w:bookmarkEnd w:id="275"/>
    </w:p>
    <w:p w14:paraId="7B767929" w14:textId="77777777" w:rsidR="00960CF4" w:rsidRPr="00624617" w:rsidRDefault="00960CF4" w:rsidP="00960CF4">
      <w:pPr>
        <w:pStyle w:val="Heading2"/>
        <w:numPr>
          <w:ilvl w:val="1"/>
          <w:numId w:val="6"/>
        </w:numPr>
        <w:rPr>
          <w:lang w:val="es-CO"/>
        </w:rPr>
      </w:pPr>
      <w:bookmarkStart w:id="276" w:name="_Toc56185783"/>
      <w:r w:rsidRPr="00624617">
        <w:rPr>
          <w:lang w:val="es-CO"/>
        </w:rPr>
        <w:t>Datos de tierra</w:t>
      </w:r>
      <w:bookmarkEnd w:id="276"/>
    </w:p>
    <w:p w14:paraId="0B130B7D" w14:textId="77777777" w:rsidR="00F879EC" w:rsidRPr="004A3E87" w:rsidRDefault="00A667CD" w:rsidP="00A667CD">
      <w:pPr>
        <w:jc w:val="both"/>
        <w:rPr>
          <w:lang w:val="es-CO"/>
        </w:rPr>
      </w:pPr>
      <w:r w:rsidRPr="004A3E87">
        <w:rPr>
          <w:lang w:val="es-CO"/>
        </w:rPr>
        <w:t xml:space="preserve">La corrección de los datos geográficos consta de la verificación visual para evitar puntos mal georreferenciados, ósea que estén en sobre carreteras, edificios, árboles o esquinas de los campos. </w:t>
      </w:r>
    </w:p>
    <w:p w14:paraId="74AC7BF8" w14:textId="77777777" w:rsidR="00881788" w:rsidRPr="00624617" w:rsidRDefault="00881788" w:rsidP="00881788">
      <w:pPr>
        <w:keepNext/>
        <w:jc w:val="center"/>
        <w:rPr>
          <w:lang w:val="es-CO"/>
          <w:rPrChange w:id="277" w:author="Montenegro, Frank David (Alliance Bioversity-CIAT)" w:date="2020-12-09T08:42:00Z">
            <w:rPr/>
          </w:rPrChange>
        </w:rPr>
      </w:pPr>
      <w:r w:rsidRPr="004E49F9">
        <w:rPr>
          <w:noProof/>
        </w:rPr>
        <w:drawing>
          <wp:inline distT="0" distB="0" distL="0" distR="0" wp14:anchorId="0522725B" wp14:editId="1589D36B">
            <wp:extent cx="5943600" cy="2529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29840"/>
                    </a:xfrm>
                    <a:prstGeom prst="rect">
                      <a:avLst/>
                    </a:prstGeom>
                  </pic:spPr>
                </pic:pic>
              </a:graphicData>
            </a:graphic>
          </wp:inline>
        </w:drawing>
      </w:r>
    </w:p>
    <w:p w14:paraId="181CD6D4" w14:textId="02DBE851" w:rsidR="00941011" w:rsidRPr="00624617" w:rsidRDefault="00881788" w:rsidP="00881788">
      <w:pPr>
        <w:pStyle w:val="Caption"/>
        <w:jc w:val="center"/>
        <w:rPr>
          <w:lang w:val="es-CO"/>
        </w:rPr>
      </w:pPr>
      <w:bookmarkStart w:id="278" w:name="_Toc56185838"/>
      <w:r w:rsidRPr="00624617">
        <w:rPr>
          <w:lang w:val="es-CO"/>
        </w:rPr>
        <w:t xml:space="preserve">Fig. </w:t>
      </w:r>
      <w:r w:rsidRPr="00624617">
        <w:rPr>
          <w:lang w:val="es-CO"/>
        </w:rPr>
        <w:fldChar w:fldCharType="begin"/>
      </w:r>
      <w:r w:rsidRPr="007D60F7">
        <w:rPr>
          <w:lang w:val="es-CO"/>
        </w:rPr>
        <w:instrText xml:space="preserve"> SEQ Fig \* ARABIC </w:instrText>
      </w:r>
      <w:r w:rsidRPr="00624617">
        <w:rPr>
          <w:lang w:val="es-CO"/>
        </w:rPr>
        <w:fldChar w:fldCharType="separate"/>
      </w:r>
      <w:ins w:id="279" w:author="Montenegro, Frank David (Alliance Bioversity-CIAT)" w:date="2020-12-10T20:22:00Z">
        <w:r w:rsidR="00450760">
          <w:rPr>
            <w:noProof/>
            <w:lang w:val="es-CO"/>
          </w:rPr>
          <w:t>6</w:t>
        </w:r>
      </w:ins>
      <w:del w:id="280" w:author="Montenegro, Frank David (Alliance Bioversity-CIAT)" w:date="2020-12-08T17:03:00Z">
        <w:r w:rsidR="00535BD8" w:rsidRPr="00624617" w:rsidDel="00910997">
          <w:rPr>
            <w:noProof/>
            <w:lang w:val="es-CO"/>
          </w:rPr>
          <w:delText>3</w:delText>
        </w:r>
      </w:del>
      <w:r w:rsidRPr="00624617">
        <w:rPr>
          <w:lang w:val="es-CO"/>
        </w:rPr>
        <w:fldChar w:fldCharType="end"/>
      </w:r>
      <w:r w:rsidRPr="00624617">
        <w:rPr>
          <w:lang w:val="es-CO"/>
        </w:rPr>
        <w:t xml:space="preserve"> Datos corregidos</w:t>
      </w:r>
      <w:bookmarkEnd w:id="278"/>
    </w:p>
    <w:p w14:paraId="256A2EB3" w14:textId="750FB575" w:rsidR="006E1771" w:rsidRPr="007D60F7" w:rsidRDefault="00A667CD" w:rsidP="006E1771">
      <w:pPr>
        <w:jc w:val="both"/>
        <w:rPr>
          <w:lang w:val="es-CO"/>
        </w:rPr>
      </w:pPr>
      <w:r w:rsidRPr="00624617">
        <w:rPr>
          <w:rFonts w:cs="Times New Roman"/>
          <w:lang w:val="es-CO"/>
        </w:rPr>
        <w:t xml:space="preserve">Al corregir los puntos encontramos que </w:t>
      </w:r>
      <w:r w:rsidR="006E1771" w:rsidRPr="00624617">
        <w:rPr>
          <w:rFonts w:cs="Times New Roman"/>
          <w:lang w:val="es-CO"/>
        </w:rPr>
        <w:t>100 puntos</w:t>
      </w:r>
      <w:r w:rsidR="00F655F5" w:rsidRPr="00624617">
        <w:rPr>
          <w:rFonts w:cs="Times New Roman"/>
          <w:lang w:val="es-CO"/>
        </w:rPr>
        <w:t xml:space="preserve">, </w:t>
      </w:r>
      <w:r w:rsidR="00F655F5" w:rsidRPr="004A3E87">
        <w:rPr>
          <w:rFonts w:cs="Times New Roman"/>
          <w:lang w:val="es-CO"/>
        </w:rPr>
        <w:t xml:space="preserve">que </w:t>
      </w:r>
      <w:r w:rsidR="00FA4C42" w:rsidRPr="004A3E87">
        <w:rPr>
          <w:rFonts w:cs="Times New Roman"/>
          <w:lang w:val="es-CO"/>
        </w:rPr>
        <w:t>correspond</w:t>
      </w:r>
      <w:r w:rsidR="00F655F5" w:rsidRPr="004A3E87">
        <w:rPr>
          <w:rFonts w:cs="Times New Roman"/>
          <w:lang w:val="es-CO"/>
        </w:rPr>
        <w:t>en</w:t>
      </w:r>
      <w:r w:rsidR="006E1771" w:rsidRPr="004A3E87">
        <w:rPr>
          <w:rFonts w:cs="Times New Roman"/>
          <w:lang w:val="es-CO"/>
        </w:rPr>
        <w:t xml:space="preserve"> al 22.99%</w:t>
      </w:r>
      <w:r w:rsidR="00F655F5" w:rsidRPr="004A3E87">
        <w:rPr>
          <w:rFonts w:cs="Times New Roman"/>
          <w:lang w:val="es-CO"/>
        </w:rPr>
        <w:t xml:space="preserve"> del total,</w:t>
      </w:r>
      <w:r w:rsidR="006E1771" w:rsidRPr="004A3E87">
        <w:rPr>
          <w:rFonts w:cs="Times New Roman"/>
          <w:lang w:val="es-CO"/>
        </w:rPr>
        <w:t xml:space="preserve"> están </w:t>
      </w:r>
      <w:r w:rsidR="00C47459" w:rsidRPr="004A3E87">
        <w:rPr>
          <w:rFonts w:cs="Times New Roman"/>
          <w:lang w:val="es-CO"/>
        </w:rPr>
        <w:t xml:space="preserve">no tuvieron ningún tipo de modificación entonces están </w:t>
      </w:r>
      <w:r w:rsidR="006E1771" w:rsidRPr="004A3E87">
        <w:rPr>
          <w:rFonts w:cs="Times New Roman"/>
          <w:lang w:val="es-CO"/>
        </w:rPr>
        <w:t xml:space="preserve">en </w:t>
      </w:r>
      <w:commentRangeStart w:id="281"/>
      <w:commentRangeStart w:id="282"/>
      <w:r w:rsidR="006E1771" w:rsidRPr="004A3E87">
        <w:rPr>
          <w:rFonts w:cs="Times New Roman"/>
          <w:lang w:val="es-CO"/>
        </w:rPr>
        <w:t>óptimas condiciones</w:t>
      </w:r>
      <w:commentRangeEnd w:id="281"/>
      <w:r w:rsidR="00F655F5" w:rsidRPr="003945F2">
        <w:rPr>
          <w:rStyle w:val="CommentReference"/>
          <w:lang w:val="es-CO"/>
        </w:rPr>
        <w:commentReference w:id="281"/>
      </w:r>
      <w:commentRangeEnd w:id="282"/>
      <w:r w:rsidR="004A3E87">
        <w:rPr>
          <w:rStyle w:val="CommentReference"/>
        </w:rPr>
        <w:commentReference w:id="282"/>
      </w:r>
      <w:r w:rsidR="00F655F5" w:rsidRPr="00624617">
        <w:rPr>
          <w:rFonts w:cs="Times New Roman"/>
          <w:lang w:val="es-CO"/>
        </w:rPr>
        <w:t>;</w:t>
      </w:r>
      <w:r w:rsidR="006E1771" w:rsidRPr="00624617">
        <w:rPr>
          <w:rFonts w:cs="Times New Roman"/>
          <w:lang w:val="es-CO"/>
        </w:rPr>
        <w:t xml:space="preserve"> 174 puntos se corrigieron manualmente por estar ubicados sobre vías, casas o arboles aledaños a la parcela de cultivo con un porcentaje del 40%</w:t>
      </w:r>
      <w:r w:rsidR="00C47459" w:rsidRPr="00624617">
        <w:rPr>
          <w:rFonts w:cs="Times New Roman"/>
          <w:lang w:val="es-CO"/>
        </w:rPr>
        <w:t xml:space="preserve"> del total</w:t>
      </w:r>
      <w:r w:rsidR="006E1771" w:rsidRPr="00624617">
        <w:rPr>
          <w:rFonts w:cs="Times New Roman"/>
          <w:lang w:val="es-CO"/>
        </w:rPr>
        <w:t xml:space="preserve">. </w:t>
      </w:r>
      <w:commentRangeStart w:id="283"/>
      <w:r w:rsidR="006E1771" w:rsidRPr="00624617">
        <w:rPr>
          <w:rFonts w:cs="Times New Roman"/>
          <w:lang w:val="es-CO"/>
        </w:rPr>
        <w:t>También se realizó un buffer a 70 metros</w:t>
      </w:r>
      <w:r w:rsidR="00930F3D">
        <w:rPr>
          <w:rFonts w:cs="Times New Roman"/>
          <w:lang w:val="es-CO"/>
        </w:rPr>
        <w:t xml:space="preserve"> (</w:t>
      </w:r>
      <w:proofErr w:type="spellStart"/>
      <w:r w:rsidR="00930F3D">
        <w:rPr>
          <w:rFonts w:cs="Times New Roman"/>
          <w:lang w:val="es-CO"/>
        </w:rPr>
        <w:t>Fig</w:t>
      </w:r>
      <w:proofErr w:type="spellEnd"/>
      <w:r w:rsidR="00930F3D">
        <w:rPr>
          <w:rFonts w:cs="Times New Roman"/>
          <w:lang w:val="es-CO"/>
        </w:rPr>
        <w:t xml:space="preserve"> 6)</w:t>
      </w:r>
      <w:r w:rsidR="006E1771" w:rsidRPr="00624617">
        <w:rPr>
          <w:rFonts w:cs="Times New Roman"/>
          <w:lang w:val="es-CO"/>
        </w:rPr>
        <w:t xml:space="preserve">, se detectó que el 22.75% o 99 </w:t>
      </w:r>
      <w:r w:rsidR="00C47459" w:rsidRPr="00624617">
        <w:rPr>
          <w:rFonts w:cs="Times New Roman"/>
          <w:lang w:val="es-CO"/>
        </w:rPr>
        <w:t xml:space="preserve">de los registros </w:t>
      </w:r>
      <w:r w:rsidR="00C47459" w:rsidRPr="004A3E87">
        <w:rPr>
          <w:rFonts w:cs="Times New Roman"/>
          <w:lang w:val="es-CO"/>
        </w:rPr>
        <w:t xml:space="preserve">contiene en su área de estudio árboles, edificaciones y vías que pueden afectar la medida del índice de vegetación, </w:t>
      </w:r>
      <w:r w:rsidR="006E1771" w:rsidRPr="004A3E87">
        <w:rPr>
          <w:rFonts w:cs="Times New Roman"/>
          <w:lang w:val="es-CO"/>
        </w:rPr>
        <w:t>est</w:t>
      </w:r>
      <w:r w:rsidR="00C47459" w:rsidRPr="004A3E87">
        <w:rPr>
          <w:rFonts w:cs="Times New Roman"/>
          <w:lang w:val="es-CO"/>
        </w:rPr>
        <w:t>as</w:t>
      </w:r>
      <w:r w:rsidR="006E1771" w:rsidRPr="004A3E87">
        <w:rPr>
          <w:rFonts w:cs="Times New Roman"/>
          <w:lang w:val="es-CO"/>
        </w:rPr>
        <w:t xml:space="preserve"> áreas </w:t>
      </w:r>
      <w:r w:rsidR="00C47459" w:rsidRPr="004A3E87">
        <w:rPr>
          <w:rFonts w:cs="Times New Roman"/>
          <w:lang w:val="es-CO"/>
        </w:rPr>
        <w:t xml:space="preserve">se denominan áreas </w:t>
      </w:r>
      <w:r w:rsidR="006E1771" w:rsidRPr="004A3E87">
        <w:rPr>
          <w:rFonts w:cs="Times New Roman"/>
          <w:lang w:val="es-CO"/>
        </w:rPr>
        <w:t>de influencia</w:t>
      </w:r>
      <w:commentRangeEnd w:id="283"/>
      <w:r w:rsidR="00367554" w:rsidRPr="003945F2">
        <w:rPr>
          <w:rStyle w:val="CommentReference"/>
          <w:lang w:val="es-CO"/>
        </w:rPr>
        <w:commentReference w:id="283"/>
      </w:r>
      <w:r w:rsidR="006E1771" w:rsidRPr="00624617">
        <w:rPr>
          <w:rFonts w:cs="Times New Roman"/>
          <w:lang w:val="es-CO"/>
        </w:rPr>
        <w:t xml:space="preserve">, y por último se descartaron </w:t>
      </w:r>
      <w:r w:rsidR="00FA4C42" w:rsidRPr="00624617">
        <w:rPr>
          <w:rFonts w:cs="Times New Roman"/>
          <w:lang w:val="es-CO"/>
        </w:rPr>
        <w:t>58</w:t>
      </w:r>
      <w:r w:rsidR="006E1771" w:rsidRPr="00624617">
        <w:rPr>
          <w:rFonts w:cs="Times New Roman"/>
          <w:lang w:val="es-CO"/>
        </w:rPr>
        <w:t xml:space="preserve"> puntos que corresponde al 1</w:t>
      </w:r>
      <w:r w:rsidR="00FA4C42" w:rsidRPr="00624617">
        <w:rPr>
          <w:rFonts w:cs="Times New Roman"/>
          <w:lang w:val="es-CO"/>
        </w:rPr>
        <w:t>3.33</w:t>
      </w:r>
      <w:r w:rsidR="006E1771" w:rsidRPr="00624617">
        <w:rPr>
          <w:rFonts w:cs="Times New Roman"/>
          <w:lang w:val="es-CO"/>
        </w:rPr>
        <w:t xml:space="preserve">% del total de datos con </w:t>
      </w:r>
      <w:r w:rsidR="006E1771" w:rsidRPr="00624617">
        <w:rPr>
          <w:rFonts w:cs="Times New Roman"/>
          <w:lang w:val="es-CO"/>
        </w:rPr>
        <w:lastRenderedPageBreak/>
        <w:t>parcelas de áre</w:t>
      </w:r>
      <w:r w:rsidR="006E1771" w:rsidRPr="004A3E87">
        <w:rPr>
          <w:rFonts w:cs="Times New Roman"/>
          <w:lang w:val="es-CO"/>
        </w:rPr>
        <w:t xml:space="preserve">as inferiores a una hectárea que no permiten hacer una buena extracción de características, </w:t>
      </w:r>
      <w:r w:rsidR="000B7738" w:rsidRPr="004A3E87">
        <w:rPr>
          <w:rFonts w:cs="Times New Roman"/>
          <w:lang w:val="es-CO"/>
        </w:rPr>
        <w:t xml:space="preserve">la base de datos final tienen en </w:t>
      </w:r>
      <w:r w:rsidR="006E1771" w:rsidRPr="004A3E87">
        <w:rPr>
          <w:rFonts w:cs="Times New Roman"/>
          <w:lang w:val="es-CO"/>
        </w:rPr>
        <w:t xml:space="preserve">total 377 </w:t>
      </w:r>
      <w:r w:rsidR="000B7738" w:rsidRPr="004A3E87">
        <w:rPr>
          <w:rFonts w:cs="Times New Roman"/>
          <w:lang w:val="es-CO"/>
        </w:rPr>
        <w:t>registros que serán monitoreados</w:t>
      </w:r>
      <w:r w:rsidR="006E1771" w:rsidRPr="004A3E87">
        <w:rPr>
          <w:rFonts w:cs="Times New Roman"/>
          <w:lang w:val="es-CO"/>
        </w:rPr>
        <w:t>(tabla 2).</w:t>
      </w:r>
      <w:r w:rsidR="00FA4C42" w:rsidRPr="004A3E87">
        <w:rPr>
          <w:rFonts w:cs="Times New Roman"/>
          <w:lang w:val="es-CO"/>
        </w:rPr>
        <w:t xml:space="preserve"> </w:t>
      </w:r>
      <w:r w:rsidR="00FA4C42" w:rsidRPr="004A3E87">
        <w:rPr>
          <w:lang w:val="es-CO"/>
        </w:rPr>
        <w:t>En total se encuentra 129 polígonos que cuentan con programa de riego y 248 polígonos que no (tabla 3).</w:t>
      </w:r>
    </w:p>
    <w:p w14:paraId="758E5EE4" w14:textId="77777777" w:rsidR="006E1771" w:rsidRPr="00624617" w:rsidRDefault="006E1771" w:rsidP="006E1771">
      <w:pPr>
        <w:pStyle w:val="Caption"/>
        <w:keepNext/>
        <w:rPr>
          <w:rFonts w:cs="Times New Roman"/>
          <w:lang w:val="es-CO"/>
        </w:rPr>
      </w:pPr>
      <w:bookmarkStart w:id="284" w:name="_Toc53481503"/>
      <w:bookmarkStart w:id="285" w:name="_Toc56185856"/>
      <w:r w:rsidRPr="007D60F7">
        <w:rPr>
          <w:rFonts w:cs="Times New Roman"/>
          <w:lang w:val="es-CO"/>
        </w:rPr>
        <w:t xml:space="preserve">Tabla </w:t>
      </w:r>
      <w:r w:rsidRPr="00624617">
        <w:rPr>
          <w:rFonts w:cs="Times New Roman"/>
          <w:lang w:val="es-CO"/>
        </w:rPr>
        <w:fldChar w:fldCharType="begin"/>
      </w:r>
      <w:r w:rsidRPr="007D60F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2</w:t>
      </w:r>
      <w:r w:rsidRPr="00624617">
        <w:rPr>
          <w:rFonts w:cs="Times New Roman"/>
          <w:lang w:val="es-CO"/>
        </w:rPr>
        <w:fldChar w:fldCharType="end"/>
      </w:r>
      <w:r w:rsidRPr="00624617">
        <w:rPr>
          <w:rFonts w:cs="Times New Roman"/>
          <w:lang w:val="es-CO"/>
        </w:rPr>
        <w:t xml:space="preserve"> Corrección de puntos</w:t>
      </w:r>
      <w:bookmarkEnd w:id="284"/>
      <w:bookmarkEnd w:id="285"/>
    </w:p>
    <w:tbl>
      <w:tblPr>
        <w:tblStyle w:val="GridTable6Colorful"/>
        <w:tblW w:w="8774" w:type="dxa"/>
        <w:jc w:val="center"/>
        <w:tblLook w:val="04A0" w:firstRow="1" w:lastRow="0" w:firstColumn="1" w:lastColumn="0" w:noHBand="0" w:noVBand="1"/>
      </w:tblPr>
      <w:tblGrid>
        <w:gridCol w:w="2554"/>
        <w:gridCol w:w="1176"/>
        <w:gridCol w:w="3375"/>
        <w:gridCol w:w="1669"/>
      </w:tblGrid>
      <w:tr w:rsidR="00B5222B" w:rsidRPr="00624617" w14:paraId="0D170B26" w14:textId="22BDD3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hideMark/>
          </w:tcPr>
          <w:p w14:paraId="71DB572C" w14:textId="77777777" w:rsidR="00B5222B" w:rsidRPr="00624617" w:rsidRDefault="00B5222B" w:rsidP="00A7106F">
            <w:pPr>
              <w:jc w:val="center"/>
              <w:rPr>
                <w:rFonts w:eastAsia="Times New Roman" w:cs="Times New Roman"/>
                <w:color w:val="000000"/>
                <w:lang w:val="es-CO"/>
              </w:rPr>
            </w:pPr>
            <w:commentRangeStart w:id="286"/>
            <w:commentRangeStart w:id="287"/>
            <w:commentRangeStart w:id="288"/>
            <w:r w:rsidRPr="00624617">
              <w:rPr>
                <w:rFonts w:eastAsia="Times New Roman" w:cs="Times New Roman"/>
                <w:color w:val="000000"/>
                <w:lang w:val="es-CO"/>
              </w:rPr>
              <w:t>Tipo de corrección</w:t>
            </w:r>
          </w:p>
        </w:tc>
        <w:tc>
          <w:tcPr>
            <w:tcW w:w="1176" w:type="dxa"/>
            <w:hideMark/>
          </w:tcPr>
          <w:p w14:paraId="06AC270D"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N puntos</w:t>
            </w:r>
          </w:p>
        </w:tc>
        <w:tc>
          <w:tcPr>
            <w:tcW w:w="2540" w:type="dxa"/>
            <w:hideMark/>
          </w:tcPr>
          <w:p w14:paraId="1562DF23"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Porcentaje</w:t>
            </w:r>
            <w:commentRangeEnd w:id="286"/>
            <w:r w:rsidRPr="003945F2">
              <w:rPr>
                <w:rStyle w:val="CommentReference"/>
                <w:lang w:val="es-CO"/>
              </w:rPr>
              <w:commentReference w:id="286"/>
            </w:r>
            <w:r w:rsidRPr="003945F2">
              <w:rPr>
                <w:rStyle w:val="CommentReference"/>
                <w:lang w:val="es-CO"/>
              </w:rPr>
              <w:commentReference w:id="287"/>
            </w:r>
            <w:r w:rsidR="000B7535" w:rsidRPr="003945F2">
              <w:rPr>
                <w:rStyle w:val="CommentReference"/>
                <w:lang w:val="es-CO"/>
              </w:rPr>
              <w:commentReference w:id="288"/>
            </w:r>
          </w:p>
        </w:tc>
        <w:tc>
          <w:tcPr>
            <w:tcW w:w="2540" w:type="dxa"/>
          </w:tcPr>
          <w:p w14:paraId="6756858B" w14:textId="10D6321A"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Suma N puntos</w:t>
            </w:r>
          </w:p>
        </w:tc>
      </w:tr>
      <w:commentRangeEnd w:id="287"/>
      <w:commentRangeEnd w:id="288"/>
      <w:tr w:rsidR="00B5222B" w:rsidRPr="00624617" w14:paraId="796FB1D0" w14:textId="7D4E0DF1"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813649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ok</w:t>
            </w:r>
          </w:p>
        </w:tc>
        <w:tc>
          <w:tcPr>
            <w:tcW w:w="1176" w:type="dxa"/>
            <w:noWrap/>
            <w:hideMark/>
          </w:tcPr>
          <w:p w14:paraId="2B066F50" w14:textId="7AE3E044" w:rsidR="00B5222B" w:rsidRPr="00624617" w:rsidRDefault="00A43A7E" w:rsidP="00E5674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100</w:t>
            </w:r>
          </w:p>
        </w:tc>
        <w:tc>
          <w:tcPr>
            <w:tcW w:w="2540" w:type="dxa"/>
            <w:noWrap/>
            <w:hideMark/>
          </w:tcPr>
          <w:p w14:paraId="30E918F8" w14:textId="5BBF7E6D" w:rsidR="00B5222B" w:rsidRPr="00624617" w:rsidRDefault="00E5674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26.52</w:t>
            </w:r>
          </w:p>
        </w:tc>
        <w:tc>
          <w:tcPr>
            <w:tcW w:w="2540" w:type="dxa"/>
          </w:tcPr>
          <w:p w14:paraId="3679DEB2" w14:textId="70968E4C" w:rsidR="00B5222B" w:rsidRPr="004A3E87" w:rsidRDefault="00B5222B"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100</w:t>
            </w:r>
          </w:p>
        </w:tc>
      </w:tr>
      <w:tr w:rsidR="00B5222B" w:rsidRPr="00624617" w14:paraId="05FEBCE6" w14:textId="7C612E26"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D0582F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se movió</w:t>
            </w:r>
          </w:p>
        </w:tc>
        <w:tc>
          <w:tcPr>
            <w:tcW w:w="1176" w:type="dxa"/>
            <w:noWrap/>
            <w:hideMark/>
          </w:tcPr>
          <w:p w14:paraId="677DB75C" w14:textId="18CAE2B9"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247</w:t>
            </w:r>
          </w:p>
        </w:tc>
        <w:tc>
          <w:tcPr>
            <w:tcW w:w="2540" w:type="dxa"/>
            <w:noWrap/>
            <w:hideMark/>
          </w:tcPr>
          <w:p w14:paraId="5CF033C4" w14:textId="52794CC3"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65.51</w:t>
            </w:r>
          </w:p>
        </w:tc>
        <w:tc>
          <w:tcPr>
            <w:tcW w:w="2540" w:type="dxa"/>
          </w:tcPr>
          <w:p w14:paraId="37345FB1" w14:textId="167FEB1A"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347</w:t>
            </w:r>
          </w:p>
        </w:tc>
      </w:tr>
      <w:tr w:rsidR="00B5222B" w:rsidRPr="00624617" w14:paraId="7D102F2D" w14:textId="6F47D4C0"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8A17D1A"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influencia</w:t>
            </w:r>
          </w:p>
        </w:tc>
        <w:tc>
          <w:tcPr>
            <w:tcW w:w="1176" w:type="dxa"/>
            <w:noWrap/>
            <w:hideMark/>
          </w:tcPr>
          <w:p w14:paraId="0649151B" w14:textId="3BA985FB"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83</w:t>
            </w:r>
          </w:p>
        </w:tc>
        <w:tc>
          <w:tcPr>
            <w:tcW w:w="2540" w:type="dxa"/>
            <w:noWrap/>
            <w:hideMark/>
          </w:tcPr>
          <w:p w14:paraId="3CBB6B4D" w14:textId="36A80378"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23.1</w:t>
            </w:r>
          </w:p>
        </w:tc>
        <w:tc>
          <w:tcPr>
            <w:tcW w:w="2540" w:type="dxa"/>
          </w:tcPr>
          <w:p w14:paraId="31B9C695" w14:textId="26D0B64F" w:rsidR="00B5222B" w:rsidRPr="004A3E87" w:rsidRDefault="000B7535" w:rsidP="000B753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430</w:t>
            </w:r>
          </w:p>
        </w:tc>
      </w:tr>
      <w:tr w:rsidR="00B5222B" w:rsidRPr="00624617" w14:paraId="3EE2FFB4" w14:textId="3F040D48"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0EED91D" w14:textId="77777777" w:rsidR="00B5222B" w:rsidRPr="00624617" w:rsidRDefault="00B5222B" w:rsidP="00A7106F">
            <w:pPr>
              <w:jc w:val="center"/>
              <w:rPr>
                <w:rFonts w:eastAsia="Times New Roman" w:cs="Times New Roman"/>
                <w:color w:val="000000"/>
                <w:lang w:val="es-CO"/>
              </w:rPr>
            </w:pPr>
            <w:commentRangeStart w:id="289"/>
            <w:commentRangeStart w:id="290"/>
            <w:r w:rsidRPr="00624617">
              <w:rPr>
                <w:rFonts w:eastAsia="Times New Roman" w:cs="Times New Roman"/>
                <w:color w:val="000000"/>
                <w:lang w:val="es-CO"/>
              </w:rPr>
              <w:t>área inferiores</w:t>
            </w:r>
            <w:commentRangeEnd w:id="289"/>
            <w:r w:rsidRPr="003945F2">
              <w:rPr>
                <w:rStyle w:val="CommentReference"/>
                <w:lang w:val="es-CO"/>
              </w:rPr>
              <w:commentReference w:id="289"/>
            </w:r>
            <w:commentRangeEnd w:id="290"/>
            <w:r w:rsidRPr="003945F2">
              <w:rPr>
                <w:rStyle w:val="CommentReference"/>
                <w:lang w:val="es-CO"/>
              </w:rPr>
              <w:commentReference w:id="290"/>
            </w:r>
          </w:p>
        </w:tc>
        <w:tc>
          <w:tcPr>
            <w:tcW w:w="1176" w:type="dxa"/>
            <w:noWrap/>
            <w:hideMark/>
          </w:tcPr>
          <w:p w14:paraId="160C32D6" w14:textId="2C1FC98F" w:rsidR="00B5222B" w:rsidRPr="00624617" w:rsidRDefault="00B5222B" w:rsidP="00B5222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58</w:t>
            </w:r>
          </w:p>
        </w:tc>
        <w:tc>
          <w:tcPr>
            <w:tcW w:w="2540" w:type="dxa"/>
            <w:noWrap/>
            <w:hideMark/>
          </w:tcPr>
          <w:p w14:paraId="6D06F49C" w14:textId="59002865" w:rsidR="00B5222B" w:rsidRPr="0062461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13.33</w:t>
            </w:r>
          </w:p>
        </w:tc>
        <w:tc>
          <w:tcPr>
            <w:tcW w:w="2540" w:type="dxa"/>
          </w:tcPr>
          <w:p w14:paraId="197E641E" w14:textId="1A580F12"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488</w:t>
            </w:r>
          </w:p>
        </w:tc>
      </w:tr>
    </w:tbl>
    <w:p w14:paraId="2578801F" w14:textId="77777777" w:rsidR="006E1771" w:rsidRPr="00624617" w:rsidRDefault="006E1771" w:rsidP="00881788">
      <w:pPr>
        <w:rPr>
          <w:lang w:val="es-CO"/>
        </w:rPr>
      </w:pPr>
    </w:p>
    <w:p w14:paraId="1AD7F609" w14:textId="77777777" w:rsidR="006E1771" w:rsidRPr="00624617" w:rsidRDefault="006E1771" w:rsidP="00881788">
      <w:pPr>
        <w:rPr>
          <w:lang w:val="es-CO"/>
        </w:rPr>
      </w:pPr>
    </w:p>
    <w:p w14:paraId="6A0689C3" w14:textId="6A8FF7BE" w:rsidR="00FA4C42" w:rsidRPr="00624617" w:rsidRDefault="00FA4C42" w:rsidP="00FA4C42">
      <w:pPr>
        <w:pStyle w:val="Caption"/>
        <w:keepNext/>
        <w:rPr>
          <w:lang w:val="es-CO"/>
        </w:rPr>
      </w:pPr>
      <w:bookmarkStart w:id="291" w:name="_Toc56185857"/>
      <w:commentRangeStart w:id="292"/>
      <w:commentRangeStart w:id="293"/>
      <w:r w:rsidRPr="00624617">
        <w:rPr>
          <w:lang w:val="es-CO"/>
        </w:rPr>
        <w:t xml:space="preserve">Tabla </w:t>
      </w:r>
      <w:r w:rsidRPr="00624617">
        <w:rPr>
          <w:lang w:val="es-CO"/>
        </w:rPr>
        <w:fldChar w:fldCharType="begin"/>
      </w:r>
      <w:r w:rsidRPr="007D60F7">
        <w:rPr>
          <w:lang w:val="es-CO"/>
        </w:rPr>
        <w:instrText xml:space="preserve"> SEQ Table \* ARABIC </w:instrText>
      </w:r>
      <w:r w:rsidRPr="00624617">
        <w:rPr>
          <w:lang w:val="es-CO"/>
        </w:rPr>
        <w:fldChar w:fldCharType="separate"/>
      </w:r>
      <w:r w:rsidRPr="00624617">
        <w:rPr>
          <w:noProof/>
          <w:lang w:val="es-CO"/>
        </w:rPr>
        <w:t>3</w:t>
      </w:r>
      <w:r w:rsidRPr="00624617">
        <w:rPr>
          <w:lang w:val="es-CO"/>
        </w:rPr>
        <w:fldChar w:fldCharType="end"/>
      </w:r>
      <w:r w:rsidRPr="00624617">
        <w:rPr>
          <w:lang w:val="es-CO"/>
        </w:rPr>
        <w:t xml:space="preserve"> porcentaje de PATCA</w:t>
      </w:r>
      <w:bookmarkEnd w:id="291"/>
      <w:commentRangeEnd w:id="292"/>
      <w:commentRangeEnd w:id="293"/>
      <w:r w:rsidR="000B7738" w:rsidRPr="00624617">
        <w:rPr>
          <w:lang w:val="es-CO"/>
        </w:rPr>
        <w:t xml:space="preserve"> final</w:t>
      </w:r>
      <w:r w:rsidR="00367554" w:rsidRPr="003945F2">
        <w:rPr>
          <w:rStyle w:val="CommentReference"/>
          <w:i w:val="0"/>
          <w:iCs w:val="0"/>
          <w:color w:val="auto"/>
          <w:lang w:val="es-CO"/>
        </w:rPr>
        <w:commentReference w:id="292"/>
      </w:r>
      <w:r w:rsidR="000B7738" w:rsidRPr="003945F2">
        <w:rPr>
          <w:rStyle w:val="CommentReference"/>
          <w:i w:val="0"/>
          <w:iCs w:val="0"/>
          <w:color w:val="auto"/>
          <w:lang w:val="es-CO"/>
        </w:rPr>
        <w:commentReference w:id="293"/>
      </w:r>
    </w:p>
    <w:tbl>
      <w:tblPr>
        <w:tblStyle w:val="GridTable6Colorful"/>
        <w:tblW w:w="6423" w:type="dxa"/>
        <w:jc w:val="center"/>
        <w:tblLook w:val="04A0" w:firstRow="1" w:lastRow="0" w:firstColumn="1" w:lastColumn="0" w:noHBand="0" w:noVBand="1"/>
      </w:tblPr>
      <w:tblGrid>
        <w:gridCol w:w="1163"/>
        <w:gridCol w:w="1264"/>
        <w:gridCol w:w="2815"/>
        <w:gridCol w:w="1181"/>
      </w:tblGrid>
      <w:tr w:rsidR="00381AD0" w:rsidRPr="00624617" w14:paraId="1C009866" w14:textId="3D2891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17DFFD85" w14:textId="77777777" w:rsidR="00381AD0" w:rsidRPr="003945F2" w:rsidRDefault="00381AD0" w:rsidP="006E1771">
            <w:pPr>
              <w:jc w:val="center"/>
              <w:rPr>
                <w:rFonts w:eastAsia="Times New Roman" w:cs="Times New Roman"/>
                <w:color w:val="000000"/>
                <w:szCs w:val="24"/>
                <w:lang w:val="es-CO"/>
              </w:rPr>
            </w:pPr>
            <w:commentRangeStart w:id="294"/>
            <w:commentRangeStart w:id="295"/>
            <w:r w:rsidRPr="003945F2">
              <w:rPr>
                <w:rFonts w:eastAsia="Times New Roman" w:cs="Times New Roman"/>
                <w:color w:val="000000"/>
                <w:szCs w:val="24"/>
                <w:lang w:val="es-CO"/>
              </w:rPr>
              <w:t>PATCA</w:t>
            </w:r>
          </w:p>
        </w:tc>
        <w:tc>
          <w:tcPr>
            <w:tcW w:w="1264" w:type="dxa"/>
            <w:noWrap/>
            <w:hideMark/>
          </w:tcPr>
          <w:p w14:paraId="070D9E94"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1998" w:type="dxa"/>
            <w:noWrap/>
            <w:hideMark/>
          </w:tcPr>
          <w:p w14:paraId="30893D47"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commentRangeEnd w:id="294"/>
            <w:r w:rsidRPr="003945F2">
              <w:rPr>
                <w:rStyle w:val="CommentReference"/>
                <w:lang w:val="es-CO"/>
              </w:rPr>
              <w:commentReference w:id="294"/>
            </w:r>
            <w:r w:rsidR="000B7738" w:rsidRPr="003945F2">
              <w:rPr>
                <w:rStyle w:val="CommentReference"/>
                <w:lang w:val="es-CO"/>
              </w:rPr>
              <w:commentReference w:id="295"/>
            </w:r>
          </w:p>
        </w:tc>
        <w:tc>
          <w:tcPr>
            <w:tcW w:w="1998" w:type="dxa"/>
          </w:tcPr>
          <w:p w14:paraId="58518D1E" w14:textId="1E0F6F4D"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lang w:val="es-CO"/>
              </w:rPr>
              <w:t>Suma N puntos</w:t>
            </w:r>
          </w:p>
        </w:tc>
      </w:tr>
      <w:commentRangeEnd w:id="295"/>
      <w:tr w:rsidR="00381AD0" w:rsidRPr="00624617" w14:paraId="29C7AEFF" w14:textId="4B9F993B"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5DE33F18"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0</w:t>
            </w:r>
          </w:p>
        </w:tc>
        <w:tc>
          <w:tcPr>
            <w:tcW w:w="1264" w:type="dxa"/>
            <w:noWrap/>
            <w:hideMark/>
          </w:tcPr>
          <w:p w14:paraId="71F864D7"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c>
          <w:tcPr>
            <w:tcW w:w="1998" w:type="dxa"/>
            <w:noWrap/>
            <w:hideMark/>
          </w:tcPr>
          <w:p w14:paraId="6141863D"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65.78</w:t>
            </w:r>
          </w:p>
        </w:tc>
        <w:tc>
          <w:tcPr>
            <w:tcW w:w="1998" w:type="dxa"/>
          </w:tcPr>
          <w:p w14:paraId="44C64466" w14:textId="565198DA"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r>
      <w:tr w:rsidR="00381AD0" w:rsidRPr="00624617" w14:paraId="1BB04155" w14:textId="053AE057"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6C91487F"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1</w:t>
            </w:r>
          </w:p>
        </w:tc>
        <w:tc>
          <w:tcPr>
            <w:tcW w:w="1264" w:type="dxa"/>
            <w:noWrap/>
            <w:hideMark/>
          </w:tcPr>
          <w:p w14:paraId="1C972481"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129</w:t>
            </w:r>
          </w:p>
        </w:tc>
        <w:tc>
          <w:tcPr>
            <w:tcW w:w="1998" w:type="dxa"/>
            <w:noWrap/>
            <w:hideMark/>
          </w:tcPr>
          <w:p w14:paraId="6D601FC9"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34.21</w:t>
            </w:r>
          </w:p>
        </w:tc>
        <w:tc>
          <w:tcPr>
            <w:tcW w:w="1998" w:type="dxa"/>
          </w:tcPr>
          <w:p w14:paraId="3EBD1092" w14:textId="248A2F6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377</w:t>
            </w:r>
          </w:p>
        </w:tc>
      </w:tr>
    </w:tbl>
    <w:p w14:paraId="53C70F27" w14:textId="77777777" w:rsidR="006E1771" w:rsidRPr="00624617" w:rsidRDefault="006E1771" w:rsidP="00881788">
      <w:pPr>
        <w:rPr>
          <w:lang w:val="es-CO"/>
        </w:rPr>
      </w:pPr>
    </w:p>
    <w:p w14:paraId="169D2AA1" w14:textId="77777777" w:rsidR="00960CF4" w:rsidRPr="00624617" w:rsidRDefault="00960CF4" w:rsidP="00960CF4">
      <w:pPr>
        <w:pStyle w:val="Heading2"/>
        <w:numPr>
          <w:ilvl w:val="1"/>
          <w:numId w:val="6"/>
        </w:numPr>
        <w:rPr>
          <w:lang w:val="es-CO"/>
        </w:rPr>
      </w:pPr>
      <w:bookmarkStart w:id="296" w:name="_Toc56185784"/>
      <w:r w:rsidRPr="00624617">
        <w:rPr>
          <w:lang w:val="es-CO"/>
        </w:rPr>
        <w:t>Imágenes Landsat</w:t>
      </w:r>
      <w:bookmarkEnd w:id="296"/>
    </w:p>
    <w:p w14:paraId="267925B3" w14:textId="2A1E2624" w:rsidR="00FD6038" w:rsidRPr="00624617" w:rsidRDefault="00FD6038" w:rsidP="00FD6038">
      <w:pPr>
        <w:rPr>
          <w:lang w:val="es-CO"/>
        </w:rPr>
      </w:pPr>
      <w:r w:rsidRPr="00624617">
        <w:rPr>
          <w:lang w:val="es-CO"/>
        </w:rPr>
        <w:t xml:space="preserve">En la </w:t>
      </w:r>
      <w:r w:rsidR="00413999" w:rsidRPr="00624617">
        <w:rPr>
          <w:lang w:val="es-CO"/>
        </w:rPr>
        <w:t>colección de imágenes</w:t>
      </w:r>
      <w:r w:rsidRPr="00624617">
        <w:rPr>
          <w:lang w:val="es-CO"/>
        </w:rPr>
        <w:t xml:space="preserve"> encontramos un</w:t>
      </w:r>
      <w:r w:rsidR="00413999" w:rsidRPr="004A3E87">
        <w:rPr>
          <w:lang w:val="es-CO"/>
        </w:rPr>
        <w:t xml:space="preserve"> total </w:t>
      </w:r>
      <w:commentRangeStart w:id="297"/>
      <w:r w:rsidR="00413999" w:rsidRPr="004A3E87">
        <w:rPr>
          <w:lang w:val="es-CO"/>
        </w:rPr>
        <w:t xml:space="preserve">de </w:t>
      </w:r>
      <w:del w:id="298" w:author="Montenegro, Frank David (Alliance Bioversity-CIAT)" w:date="2020-12-10T20:36:00Z">
        <w:r w:rsidR="004A3E87" w:rsidRPr="00624617" w:rsidDel="003945F2">
          <w:rPr>
            <w:rFonts w:cs="Times New Roman"/>
            <w:lang w:val="es-CO"/>
          </w:rPr>
          <w:delText xml:space="preserve">882 </w:delText>
        </w:r>
      </w:del>
      <w:ins w:id="299" w:author="Montenegro, Frank David (Alliance Bioversity-CIAT)" w:date="2020-12-10T20:36:00Z">
        <w:r w:rsidR="003945F2">
          <w:rPr>
            <w:rFonts w:cs="Times New Roman"/>
            <w:lang w:val="es-CO"/>
          </w:rPr>
          <w:t>1080</w:t>
        </w:r>
        <w:r w:rsidR="003945F2" w:rsidRPr="00624617">
          <w:rPr>
            <w:rFonts w:cs="Times New Roman"/>
            <w:lang w:val="es-CO"/>
          </w:rPr>
          <w:t xml:space="preserve"> </w:t>
        </w:r>
      </w:ins>
      <w:r w:rsidR="004A3E87" w:rsidRPr="00624617">
        <w:rPr>
          <w:rFonts w:cs="Times New Roman"/>
          <w:lang w:val="es-CO"/>
        </w:rPr>
        <w:t>imágenes Landsat de todos los satélites Landsat (</w:t>
      </w:r>
      <w:r w:rsidR="004A3E87">
        <w:rPr>
          <w:rFonts w:cs="Times New Roman"/>
          <w:lang w:val="es-CO"/>
        </w:rPr>
        <w:t xml:space="preserve">7/8) </w:t>
      </w:r>
      <w:r w:rsidR="00413999" w:rsidRPr="004A3E87">
        <w:rPr>
          <w:lang w:val="es-CO"/>
        </w:rPr>
        <w:t xml:space="preserve">para los 9 </w:t>
      </w:r>
      <w:r w:rsidR="008810E9" w:rsidRPr="004A3E87">
        <w:rPr>
          <w:lang w:val="es-CO"/>
        </w:rPr>
        <w:t>años</w:t>
      </w:r>
      <w:commentRangeEnd w:id="297"/>
      <w:r w:rsidR="00D378CE" w:rsidRPr="003945F2">
        <w:rPr>
          <w:rStyle w:val="CommentReference"/>
          <w:lang w:val="es-CO"/>
        </w:rPr>
        <w:commentReference w:id="297"/>
      </w:r>
      <w:r w:rsidR="00413999" w:rsidRPr="00624617">
        <w:rPr>
          <w:lang w:val="es-CO"/>
        </w:rPr>
        <w:t xml:space="preserve">. </w:t>
      </w:r>
      <w:ins w:id="300" w:author="Montenegro, Frank David (Alliance Bioversity-CIAT)" w:date="2020-12-10T20:37:00Z">
        <w:r w:rsidR="003945F2">
          <w:rPr>
            <w:lang w:val="es-CO"/>
          </w:rPr>
          <w:t xml:space="preserve">Por las </w:t>
        </w:r>
        <w:proofErr w:type="spellStart"/>
        <w:r w:rsidR="003945F2">
          <w:rPr>
            <w:lang w:val="es-CO"/>
          </w:rPr>
          <w:t>correciones</w:t>
        </w:r>
        <w:proofErr w:type="spellEnd"/>
        <w:r w:rsidR="003945F2">
          <w:rPr>
            <w:lang w:val="es-CO"/>
          </w:rPr>
          <w:t xml:space="preserve"> d </w:t>
        </w:r>
        <w:proofErr w:type="spellStart"/>
        <w:r w:rsidR="003945F2">
          <w:rPr>
            <w:lang w:val="es-CO"/>
          </w:rPr>
          <w:t>elas</w:t>
        </w:r>
        <w:proofErr w:type="spellEnd"/>
        <w:r w:rsidR="003945F2">
          <w:rPr>
            <w:lang w:val="es-CO"/>
          </w:rPr>
          <w:t xml:space="preserve"> </w:t>
        </w:r>
      </w:ins>
      <w:bookmarkStart w:id="301" w:name="_GoBack"/>
      <w:bookmarkEnd w:id="301"/>
      <w:commentRangeStart w:id="302"/>
      <w:commentRangeStart w:id="303"/>
      <w:r w:rsidR="00413999" w:rsidRPr="00624617">
        <w:rPr>
          <w:lang w:val="es-CO"/>
        </w:rPr>
        <w:t xml:space="preserve">Con </w:t>
      </w:r>
      <w:r w:rsidR="004A3E87">
        <w:rPr>
          <w:rFonts w:cs="Times New Roman"/>
          <w:lang w:val="es-CO"/>
        </w:rPr>
        <w:t xml:space="preserve">210 </w:t>
      </w:r>
      <w:r w:rsidR="00413999" w:rsidRPr="00624617">
        <w:rPr>
          <w:lang w:val="es-CO"/>
        </w:rPr>
        <w:t xml:space="preserve">imágenes Landsat 7 ETM+ y </w:t>
      </w:r>
      <w:r w:rsidR="004A3E87">
        <w:rPr>
          <w:lang w:val="es-CO"/>
        </w:rPr>
        <w:t>672</w:t>
      </w:r>
      <w:r w:rsidR="004A3E87" w:rsidRPr="00624617">
        <w:rPr>
          <w:lang w:val="es-CO"/>
        </w:rPr>
        <w:t xml:space="preserve"> </w:t>
      </w:r>
      <w:r w:rsidR="00413999" w:rsidRPr="00624617">
        <w:rPr>
          <w:lang w:val="es-CO"/>
        </w:rPr>
        <w:t xml:space="preserve">imágenes Landsat 8 OLI (Fig. </w:t>
      </w:r>
      <w:r w:rsidR="00930F3D">
        <w:rPr>
          <w:lang w:val="es-CO"/>
        </w:rPr>
        <w:t>7</w:t>
      </w:r>
      <w:r w:rsidR="00413999" w:rsidRPr="00624617">
        <w:rPr>
          <w:lang w:val="es-CO"/>
        </w:rPr>
        <w:t xml:space="preserve">). </w:t>
      </w:r>
      <w:commentRangeEnd w:id="302"/>
      <w:r w:rsidR="00DF721D" w:rsidRPr="00624617">
        <w:rPr>
          <w:rStyle w:val="CommentReference"/>
          <w:lang w:val="es-CO"/>
          <w:rPrChange w:id="304" w:author="Montenegro, Frank David (Alliance Bioversity-CIAT)" w:date="2020-12-09T08:42:00Z">
            <w:rPr>
              <w:rStyle w:val="CommentReference"/>
            </w:rPr>
          </w:rPrChange>
        </w:rPr>
        <w:commentReference w:id="302"/>
      </w:r>
      <w:commentRangeEnd w:id="303"/>
      <w:r w:rsidR="00CB4830" w:rsidRPr="00624617">
        <w:rPr>
          <w:rStyle w:val="CommentReference"/>
          <w:lang w:val="es-CO"/>
          <w:rPrChange w:id="305" w:author="Montenegro, Frank David (Alliance Bioversity-CIAT)" w:date="2020-12-09T08:42:00Z">
            <w:rPr>
              <w:rStyle w:val="CommentReference"/>
            </w:rPr>
          </w:rPrChange>
        </w:rPr>
        <w:commentReference w:id="303"/>
      </w:r>
    </w:p>
    <w:p w14:paraId="10A81B3F" w14:textId="77777777" w:rsidR="00FD6038" w:rsidRPr="00624617" w:rsidRDefault="00FD6038" w:rsidP="00FD6038">
      <w:pPr>
        <w:rPr>
          <w:lang w:val="es-CO"/>
        </w:rPr>
      </w:pPr>
    </w:p>
    <w:p w14:paraId="1C2A03D9" w14:textId="77777777" w:rsidR="00FD6038" w:rsidRPr="00624617" w:rsidRDefault="00FD6038" w:rsidP="00FD6038">
      <w:pPr>
        <w:keepNext/>
        <w:jc w:val="both"/>
        <w:rPr>
          <w:lang w:val="es-CO"/>
        </w:rPr>
      </w:pPr>
      <w:r w:rsidRPr="004E49F9">
        <w:rPr>
          <w:rFonts w:cs="Times New Roman"/>
          <w:noProof/>
        </w:rPr>
        <w:lastRenderedPageBreak/>
        <w:drawing>
          <wp:inline distT="0" distB="0" distL="0" distR="0" wp14:anchorId="638078D9" wp14:editId="52A919E3">
            <wp:extent cx="59436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1325"/>
                    </a:xfrm>
                    <a:prstGeom prst="rect">
                      <a:avLst/>
                    </a:prstGeom>
                  </pic:spPr>
                </pic:pic>
              </a:graphicData>
            </a:graphic>
          </wp:inline>
        </w:drawing>
      </w:r>
    </w:p>
    <w:p w14:paraId="12E26C02" w14:textId="64E69367" w:rsidR="00FD6038" w:rsidRPr="00624617" w:rsidRDefault="008810E9" w:rsidP="00243128">
      <w:pPr>
        <w:pStyle w:val="Caption"/>
        <w:jc w:val="center"/>
        <w:rPr>
          <w:rFonts w:cs="Times New Roman"/>
          <w:sz w:val="24"/>
          <w:lang w:val="es-CO"/>
        </w:rPr>
      </w:pPr>
      <w:bookmarkStart w:id="306" w:name="_Toc56185839"/>
      <w:r w:rsidRPr="00624617">
        <w:rPr>
          <w:lang w:val="es-CO"/>
        </w:rPr>
        <w:t>Fig.</w:t>
      </w:r>
      <w:r w:rsidR="00FD6038" w:rsidRPr="00624617">
        <w:rPr>
          <w:lang w:val="es-CO"/>
        </w:rPr>
        <w:t xml:space="preserve"> </w:t>
      </w:r>
      <w:r w:rsidR="00FD6038" w:rsidRPr="00624617">
        <w:rPr>
          <w:lang w:val="es-CO"/>
        </w:rPr>
        <w:fldChar w:fldCharType="begin"/>
      </w:r>
      <w:r w:rsidR="00FD6038" w:rsidRPr="007D60F7">
        <w:rPr>
          <w:lang w:val="es-CO"/>
        </w:rPr>
        <w:instrText xml:space="preserve"> SEQ Fig \* ARABIC </w:instrText>
      </w:r>
      <w:r w:rsidR="00FD6038" w:rsidRPr="00624617">
        <w:rPr>
          <w:lang w:val="es-CO"/>
        </w:rPr>
        <w:fldChar w:fldCharType="separate"/>
      </w:r>
      <w:ins w:id="307" w:author="Montenegro, Frank David (Alliance Bioversity-CIAT)" w:date="2020-12-10T20:22:00Z">
        <w:r w:rsidR="00450760">
          <w:rPr>
            <w:noProof/>
            <w:lang w:val="es-CO"/>
          </w:rPr>
          <w:t>7</w:t>
        </w:r>
      </w:ins>
      <w:del w:id="308" w:author="Montenegro, Frank David (Alliance Bioversity-CIAT)" w:date="2020-12-08T17:03:00Z">
        <w:r w:rsidR="00535BD8" w:rsidRPr="00624617" w:rsidDel="00910997">
          <w:rPr>
            <w:noProof/>
            <w:lang w:val="es-CO"/>
          </w:rPr>
          <w:delText>4</w:delText>
        </w:r>
      </w:del>
      <w:r w:rsidR="00FD6038" w:rsidRPr="00624617">
        <w:rPr>
          <w:lang w:val="es-CO"/>
        </w:rPr>
        <w:fldChar w:fldCharType="end"/>
      </w:r>
      <w:r w:rsidR="00FD6038" w:rsidRPr="00624617">
        <w:rPr>
          <w:lang w:val="es-CO"/>
        </w:rPr>
        <w:t xml:space="preserve"> </w:t>
      </w:r>
      <w:commentRangeStart w:id="309"/>
      <w:r w:rsidR="00FD6038" w:rsidRPr="00624617">
        <w:rPr>
          <w:lang w:val="es-CO"/>
        </w:rPr>
        <w:t>imágenes Landsat por a</w:t>
      </w:r>
      <w:r w:rsidR="00D378CE" w:rsidRPr="00624617">
        <w:rPr>
          <w:lang w:val="es-CO"/>
          <w:rPrChange w:id="310" w:author="Montenegro, Frank David (Alliance Bioversity-CIAT)" w:date="2020-12-09T08:42:00Z">
            <w:rPr>
              <w:lang w:val="es-419"/>
            </w:rPr>
          </w:rPrChange>
        </w:rPr>
        <w:t>ñ</w:t>
      </w:r>
      <w:r w:rsidR="00FD6038" w:rsidRPr="00624617">
        <w:rPr>
          <w:lang w:val="es-CO"/>
        </w:rPr>
        <w:t>o</w:t>
      </w:r>
      <w:r w:rsidR="00243128" w:rsidRPr="00624617">
        <w:rPr>
          <w:lang w:val="es-CO"/>
        </w:rPr>
        <w:t>s</w:t>
      </w:r>
      <w:bookmarkEnd w:id="306"/>
      <w:commentRangeEnd w:id="309"/>
      <w:r w:rsidR="00D378CE" w:rsidRPr="00624617">
        <w:rPr>
          <w:rStyle w:val="CommentReference"/>
          <w:i w:val="0"/>
          <w:iCs w:val="0"/>
          <w:color w:val="auto"/>
          <w:lang w:val="es-CO"/>
          <w:rPrChange w:id="311" w:author="Montenegro, Frank David (Alliance Bioversity-CIAT)" w:date="2020-12-09T08:42:00Z">
            <w:rPr>
              <w:rStyle w:val="CommentReference"/>
              <w:i w:val="0"/>
              <w:iCs w:val="0"/>
              <w:color w:val="auto"/>
            </w:rPr>
          </w:rPrChange>
        </w:rPr>
        <w:commentReference w:id="309"/>
      </w:r>
    </w:p>
    <w:p w14:paraId="135649D8" w14:textId="79927D63" w:rsidR="00FD6038" w:rsidRPr="00624617" w:rsidRDefault="00413999" w:rsidP="00413999">
      <w:pPr>
        <w:jc w:val="both"/>
        <w:rPr>
          <w:lang w:val="es-CO"/>
        </w:rPr>
      </w:pPr>
      <w:r w:rsidRPr="00624617">
        <w:rPr>
          <w:lang w:val="es-CO"/>
        </w:rPr>
        <w:t xml:space="preserve">Se </w:t>
      </w:r>
      <w:commentRangeStart w:id="312"/>
      <w:commentRangeStart w:id="313"/>
      <w:r w:rsidRPr="00624617">
        <w:rPr>
          <w:lang w:val="es-CO"/>
        </w:rPr>
        <w:t>procede a hace</w:t>
      </w:r>
      <w:r w:rsidR="00367554" w:rsidRPr="00624617">
        <w:rPr>
          <w:lang w:val="es-CO"/>
        </w:rPr>
        <w:t>r</w:t>
      </w:r>
      <w:r w:rsidRPr="00624617">
        <w:rPr>
          <w:lang w:val="es-CO"/>
        </w:rPr>
        <w:t xml:space="preserve"> la corrección radiométrica de cada una de las imágenes (Fig. </w:t>
      </w:r>
      <w:del w:id="314" w:author="Montenegro, Frank David (Alliance Bioversity-CIAT)" w:date="2020-12-09T09:13:00Z">
        <w:r w:rsidRPr="00624617" w:rsidDel="007D60F7">
          <w:rPr>
            <w:lang w:val="es-CO"/>
          </w:rPr>
          <w:delText>5</w:delText>
        </w:r>
      </w:del>
      <w:ins w:id="315" w:author="Montenegro, Frank David (Alliance Bioversity-CIAT)" w:date="2020-12-10T20:27:00Z">
        <w:r w:rsidR="00930F3D">
          <w:rPr>
            <w:lang w:val="es-CO"/>
          </w:rPr>
          <w:t>8</w:t>
        </w:r>
      </w:ins>
      <w:r w:rsidRPr="00624617">
        <w:rPr>
          <w:lang w:val="es-CO"/>
        </w:rPr>
        <w:t xml:space="preserve">), posteriormente se hace un enmascaramiento de las nubes (Fig. </w:t>
      </w:r>
      <w:del w:id="316" w:author="Montenegro, Frank David (Alliance Bioversity-CIAT)" w:date="2020-12-09T09:13:00Z">
        <w:r w:rsidRPr="00624617" w:rsidDel="007D60F7">
          <w:rPr>
            <w:lang w:val="es-CO"/>
          </w:rPr>
          <w:delText>6</w:delText>
        </w:r>
      </w:del>
      <w:ins w:id="317" w:author="Montenegro, Frank David (Alliance Bioversity-CIAT)" w:date="2020-12-10T20:27:00Z">
        <w:r w:rsidR="00930F3D">
          <w:rPr>
            <w:lang w:val="es-CO"/>
          </w:rPr>
          <w:t>9</w:t>
        </w:r>
      </w:ins>
      <w:r w:rsidRPr="00624617">
        <w:rPr>
          <w:lang w:val="es-CO"/>
        </w:rPr>
        <w:t xml:space="preserve">). </w:t>
      </w:r>
      <w:commentRangeEnd w:id="312"/>
      <w:r w:rsidR="00367554" w:rsidRPr="00624617">
        <w:rPr>
          <w:rStyle w:val="CommentReference"/>
          <w:lang w:val="es-CO"/>
          <w:rPrChange w:id="318" w:author="Montenegro, Frank David (Alliance Bioversity-CIAT)" w:date="2020-12-09T08:42:00Z">
            <w:rPr>
              <w:rStyle w:val="CommentReference"/>
            </w:rPr>
          </w:rPrChange>
        </w:rPr>
        <w:commentReference w:id="312"/>
      </w:r>
      <w:commentRangeEnd w:id="313"/>
      <w:r w:rsidR="007D60F7">
        <w:rPr>
          <w:rStyle w:val="CommentReference"/>
        </w:rPr>
        <w:commentReference w:id="313"/>
      </w:r>
    </w:p>
    <w:p w14:paraId="705B9106" w14:textId="77777777" w:rsidR="00535BD8" w:rsidRPr="00624617" w:rsidRDefault="00535BD8" w:rsidP="00535BD8">
      <w:pPr>
        <w:keepNext/>
        <w:jc w:val="both"/>
        <w:rPr>
          <w:lang w:val="es-CO"/>
          <w:rPrChange w:id="319" w:author="Montenegro, Frank David (Alliance Bioversity-CIAT)" w:date="2020-12-09T08:42:00Z">
            <w:rPr/>
          </w:rPrChange>
        </w:rPr>
      </w:pPr>
      <w:r w:rsidRPr="004E49F9">
        <w:rPr>
          <w:noProof/>
        </w:rPr>
        <w:drawing>
          <wp:inline distT="0" distB="0" distL="0" distR="0" wp14:anchorId="3C52F960" wp14:editId="56359E88">
            <wp:extent cx="5913672" cy="327433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860" cy="3292707"/>
                    </a:xfrm>
                    <a:prstGeom prst="rect">
                      <a:avLst/>
                    </a:prstGeom>
                    <a:noFill/>
                  </pic:spPr>
                </pic:pic>
              </a:graphicData>
            </a:graphic>
          </wp:inline>
        </w:drawing>
      </w:r>
    </w:p>
    <w:p w14:paraId="03D77DCF" w14:textId="76DA33C8" w:rsidR="00535BD8" w:rsidRPr="00624617" w:rsidRDefault="00535BD8" w:rsidP="00535BD8">
      <w:pPr>
        <w:pStyle w:val="Caption"/>
        <w:jc w:val="center"/>
        <w:rPr>
          <w:lang w:val="es-CO"/>
        </w:rPr>
      </w:pPr>
      <w:bookmarkStart w:id="320" w:name="_Toc56185840"/>
      <w:commentRangeStart w:id="321"/>
      <w:proofErr w:type="spellStart"/>
      <w:r w:rsidRPr="00624617">
        <w:rPr>
          <w:lang w:val="es-CO"/>
        </w:rPr>
        <w:t>Fig</w:t>
      </w:r>
      <w:proofErr w:type="spellEnd"/>
      <w:r w:rsidRPr="00624617">
        <w:rPr>
          <w:lang w:val="es-CO"/>
        </w:rPr>
        <w:t xml:space="preserve"> </w:t>
      </w:r>
      <w:r w:rsidRPr="00624617">
        <w:rPr>
          <w:lang w:val="es-CO"/>
          <w:rPrChange w:id="322" w:author="Montenegro, Frank David (Alliance Bioversity-CIAT)" w:date="2020-12-09T08:42:00Z">
            <w:rPr/>
          </w:rPrChange>
        </w:rPr>
        <w:fldChar w:fldCharType="begin"/>
      </w:r>
      <w:r w:rsidRPr="007D60F7">
        <w:rPr>
          <w:lang w:val="es-CO"/>
        </w:rPr>
        <w:instrText xml:space="preserve"> SEQ Fig \* ARABIC </w:instrText>
      </w:r>
      <w:r w:rsidRPr="00624617">
        <w:rPr>
          <w:lang w:val="es-CO"/>
          <w:rPrChange w:id="323" w:author="Montenegro, Frank David (Alliance Bioversity-CIAT)" w:date="2020-12-09T08:42:00Z">
            <w:rPr/>
          </w:rPrChange>
        </w:rPr>
        <w:fldChar w:fldCharType="separate"/>
      </w:r>
      <w:ins w:id="324" w:author="Montenegro, Frank David (Alliance Bioversity-CIAT)" w:date="2020-12-10T20:22:00Z">
        <w:r w:rsidR="00450760">
          <w:rPr>
            <w:noProof/>
            <w:lang w:val="es-CO"/>
          </w:rPr>
          <w:t>8</w:t>
        </w:r>
      </w:ins>
      <w:del w:id="325" w:author="Montenegro, Frank David (Alliance Bioversity-CIAT)" w:date="2020-12-08T17:03:00Z">
        <w:r w:rsidRPr="007D60F7" w:rsidDel="00910997">
          <w:rPr>
            <w:noProof/>
            <w:lang w:val="es-CO"/>
          </w:rPr>
          <w:delText>5</w:delText>
        </w:r>
      </w:del>
      <w:r w:rsidRPr="00624617">
        <w:rPr>
          <w:lang w:val="es-CO"/>
          <w:rPrChange w:id="326" w:author="Montenegro, Frank David (Alliance Bioversity-CIAT)" w:date="2020-12-09T08:42:00Z">
            <w:rPr/>
          </w:rPrChange>
        </w:rPr>
        <w:fldChar w:fldCharType="end"/>
      </w:r>
      <w:r w:rsidRPr="00624617">
        <w:rPr>
          <w:lang w:val="es-CO"/>
        </w:rPr>
        <w:t xml:space="preserve"> A) </w:t>
      </w:r>
      <w:del w:id="327" w:author="Montenegro, Frank David (Alliance Bioversity-CIAT)" w:date="2020-12-05T11:29:00Z">
        <w:r w:rsidRPr="00624617" w:rsidDel="00B771D4">
          <w:rPr>
            <w:lang w:val="es-CO"/>
          </w:rPr>
          <w:delText>imagane</w:delText>
        </w:r>
      </w:del>
      <w:ins w:id="328" w:author="Montenegro, Frank David (Alliance Bioversity-CIAT)" w:date="2020-12-05T11:29:00Z">
        <w:r w:rsidR="00B771D4" w:rsidRPr="00624617">
          <w:rPr>
            <w:lang w:val="es-CO"/>
          </w:rPr>
          <w:t>imagen</w:t>
        </w:r>
      </w:ins>
      <w:r w:rsidRPr="00624617">
        <w:rPr>
          <w:lang w:val="es-CO"/>
        </w:rPr>
        <w:t xml:space="preserve"> Landsat sin </w:t>
      </w:r>
      <w:del w:id="329" w:author="Montenegro, Frank David (Alliance Bioversity-CIAT)" w:date="2020-12-05T11:29:00Z">
        <w:r w:rsidRPr="00624617" w:rsidDel="00B771D4">
          <w:rPr>
            <w:lang w:val="es-CO"/>
          </w:rPr>
          <w:delText>correcion</w:delText>
        </w:r>
      </w:del>
      <w:ins w:id="330" w:author="Montenegro, Frank David (Alliance Bioversity-CIAT)" w:date="2020-12-05T11:29:00Z">
        <w:r w:rsidR="00B771D4" w:rsidRPr="00624617">
          <w:rPr>
            <w:lang w:val="es-CO"/>
          </w:rPr>
          <w:t>corrección</w:t>
        </w:r>
      </w:ins>
      <w:r w:rsidRPr="00624617">
        <w:rPr>
          <w:lang w:val="es-CO"/>
        </w:rPr>
        <w:t xml:space="preserve"> B) imagen Landsat con </w:t>
      </w:r>
      <w:del w:id="331" w:author="Montenegro, Frank David (Alliance Bioversity-CIAT)" w:date="2020-12-05T11:29:00Z">
        <w:r w:rsidRPr="004A3E87" w:rsidDel="00B771D4">
          <w:rPr>
            <w:lang w:val="es-CO"/>
          </w:rPr>
          <w:delText>correccion</w:delText>
        </w:r>
      </w:del>
      <w:bookmarkEnd w:id="320"/>
      <w:commentRangeEnd w:id="321"/>
      <w:ins w:id="332" w:author="Montenegro, Frank David (Alliance Bioversity-CIAT)" w:date="2020-12-05T11:29:00Z">
        <w:r w:rsidR="00B771D4" w:rsidRPr="004A3E87">
          <w:rPr>
            <w:lang w:val="es-CO"/>
          </w:rPr>
          <w:t>corrección</w:t>
        </w:r>
      </w:ins>
      <w:r w:rsidR="00D378CE" w:rsidRPr="00624617">
        <w:rPr>
          <w:rStyle w:val="CommentReference"/>
          <w:i w:val="0"/>
          <w:iCs w:val="0"/>
          <w:color w:val="auto"/>
          <w:lang w:val="es-CO"/>
          <w:rPrChange w:id="333" w:author="Montenegro, Frank David (Alliance Bioversity-CIAT)" w:date="2020-12-09T08:42:00Z">
            <w:rPr>
              <w:rStyle w:val="CommentReference"/>
              <w:i w:val="0"/>
              <w:iCs w:val="0"/>
              <w:color w:val="auto"/>
            </w:rPr>
          </w:rPrChange>
        </w:rPr>
        <w:commentReference w:id="321"/>
      </w:r>
    </w:p>
    <w:p w14:paraId="7D020D97" w14:textId="77777777" w:rsidR="00FD6038" w:rsidRPr="00624617" w:rsidRDefault="006167FF" w:rsidP="00FD6038">
      <w:pPr>
        <w:keepNext/>
        <w:rPr>
          <w:lang w:val="es-CO"/>
        </w:rPr>
      </w:pPr>
      <w:r w:rsidRPr="004E49F9">
        <w:rPr>
          <w:noProof/>
        </w:rPr>
        <w:lastRenderedPageBreak/>
        <w:drawing>
          <wp:inline distT="0" distB="0" distL="0" distR="0" wp14:anchorId="620FAC42" wp14:editId="0E504C8D">
            <wp:extent cx="5943600" cy="3307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07715"/>
                    </a:xfrm>
                    <a:prstGeom prst="rect">
                      <a:avLst/>
                    </a:prstGeom>
                  </pic:spPr>
                </pic:pic>
              </a:graphicData>
            </a:graphic>
          </wp:inline>
        </w:drawing>
      </w:r>
    </w:p>
    <w:p w14:paraId="52D05E2E" w14:textId="5CA2AB9B" w:rsidR="006167FF" w:rsidRPr="004A3E87" w:rsidRDefault="008810E9" w:rsidP="00FD6038">
      <w:pPr>
        <w:pStyle w:val="Caption"/>
        <w:jc w:val="center"/>
        <w:rPr>
          <w:lang w:val="es-CO"/>
        </w:rPr>
      </w:pPr>
      <w:bookmarkStart w:id="334" w:name="_Toc56185841"/>
      <w:r w:rsidRPr="00624617">
        <w:rPr>
          <w:lang w:val="es-CO"/>
        </w:rPr>
        <w:t>Fig.</w:t>
      </w:r>
      <w:r w:rsidR="00FD6038" w:rsidRPr="00624617">
        <w:rPr>
          <w:lang w:val="es-CO"/>
        </w:rPr>
        <w:t xml:space="preserve"> </w:t>
      </w:r>
      <w:r w:rsidR="00FD6038" w:rsidRPr="00624617">
        <w:rPr>
          <w:lang w:val="es-CO"/>
          <w:rPrChange w:id="335" w:author="Montenegro, Frank David (Alliance Bioversity-CIAT)" w:date="2020-12-09T08:42:00Z">
            <w:rPr/>
          </w:rPrChange>
        </w:rPr>
        <w:fldChar w:fldCharType="begin"/>
      </w:r>
      <w:r w:rsidR="00FD6038" w:rsidRPr="007D60F7">
        <w:rPr>
          <w:lang w:val="es-CO"/>
        </w:rPr>
        <w:instrText xml:space="preserve"> SEQ Fig \* ARABIC </w:instrText>
      </w:r>
      <w:r w:rsidR="00FD6038" w:rsidRPr="00624617">
        <w:rPr>
          <w:lang w:val="es-CO"/>
          <w:rPrChange w:id="336" w:author="Montenegro, Frank David (Alliance Bioversity-CIAT)" w:date="2020-12-09T08:42:00Z">
            <w:rPr/>
          </w:rPrChange>
        </w:rPr>
        <w:fldChar w:fldCharType="separate"/>
      </w:r>
      <w:ins w:id="337" w:author="Montenegro, Frank David (Alliance Bioversity-CIAT)" w:date="2020-12-10T20:22:00Z">
        <w:r w:rsidR="00450760">
          <w:rPr>
            <w:noProof/>
            <w:lang w:val="es-CO"/>
          </w:rPr>
          <w:t>9</w:t>
        </w:r>
      </w:ins>
      <w:del w:id="338" w:author="Montenegro, Frank David (Alliance Bioversity-CIAT)" w:date="2020-12-08T17:03:00Z">
        <w:r w:rsidR="00535BD8" w:rsidRPr="007D60F7" w:rsidDel="00910997">
          <w:rPr>
            <w:noProof/>
            <w:lang w:val="es-CO"/>
          </w:rPr>
          <w:delText>6</w:delText>
        </w:r>
      </w:del>
      <w:r w:rsidR="00FD6038" w:rsidRPr="00624617">
        <w:rPr>
          <w:lang w:val="es-CO"/>
          <w:rPrChange w:id="339" w:author="Montenegro, Frank David (Alliance Bioversity-CIAT)" w:date="2020-12-09T08:42:00Z">
            <w:rPr/>
          </w:rPrChange>
        </w:rPr>
        <w:fldChar w:fldCharType="end"/>
      </w:r>
      <w:r w:rsidR="00FD6038" w:rsidRPr="00624617">
        <w:rPr>
          <w:lang w:val="es-CO"/>
        </w:rPr>
        <w:t xml:space="preserve"> </w:t>
      </w:r>
      <w:r w:rsidR="00243128" w:rsidRPr="00624617">
        <w:rPr>
          <w:lang w:val="es-CO"/>
        </w:rPr>
        <w:t>A)</w:t>
      </w:r>
      <w:r w:rsidRPr="00624617">
        <w:rPr>
          <w:lang w:val="es-CO"/>
        </w:rPr>
        <w:t>imagen con</w:t>
      </w:r>
      <w:r w:rsidR="00FD6038" w:rsidRPr="00624617">
        <w:rPr>
          <w:lang w:val="es-CO"/>
        </w:rPr>
        <w:t xml:space="preserve"> nubes</w:t>
      </w:r>
      <w:r w:rsidRPr="00624617">
        <w:rPr>
          <w:lang w:val="es-CO"/>
        </w:rPr>
        <w:t>. B) imagen con m</w:t>
      </w:r>
      <w:ins w:id="340" w:author="Palacios Taboada, Ana Claudia" w:date="2020-11-18T11:21:00Z">
        <w:r w:rsidR="00D378CE" w:rsidRPr="00624617">
          <w:rPr>
            <w:lang w:val="es-CO"/>
          </w:rPr>
          <w:t>á</w:t>
        </w:r>
      </w:ins>
      <w:del w:id="341" w:author="Palacios Taboada, Ana Claudia" w:date="2020-11-18T11:21:00Z">
        <w:r w:rsidRPr="00624617" w:rsidDel="00D378CE">
          <w:rPr>
            <w:lang w:val="es-CO"/>
          </w:rPr>
          <w:delText>a</w:delText>
        </w:r>
      </w:del>
      <w:r w:rsidRPr="004A3E87">
        <w:rPr>
          <w:lang w:val="es-CO"/>
        </w:rPr>
        <w:t>scara de nubes</w:t>
      </w:r>
      <w:bookmarkEnd w:id="334"/>
    </w:p>
    <w:p w14:paraId="1EB9DC29" w14:textId="1ED2E638" w:rsidR="00D2102A" w:rsidRPr="00624617" w:rsidRDefault="00960CF4" w:rsidP="00D2102A">
      <w:pPr>
        <w:pStyle w:val="Heading2"/>
        <w:numPr>
          <w:ilvl w:val="1"/>
          <w:numId w:val="6"/>
        </w:numPr>
        <w:rPr>
          <w:lang w:val="es-CO"/>
        </w:rPr>
      </w:pPr>
      <w:bookmarkStart w:id="342" w:name="_Toc56185785"/>
      <w:r w:rsidRPr="004A3E87">
        <w:rPr>
          <w:lang w:val="es-CO"/>
        </w:rPr>
        <w:t>Índices de vegetación</w:t>
      </w:r>
      <w:del w:id="343" w:author="Montenegro, Frank David (Alliance Bioversity-CIAT)" w:date="2020-12-05T11:29:00Z">
        <w:r w:rsidRPr="004A3E87" w:rsidDel="00B771D4">
          <w:rPr>
            <w:lang w:val="es-CO"/>
          </w:rPr>
          <w:delText xml:space="preserve"> y de </w:delText>
        </w:r>
        <w:commentRangeStart w:id="344"/>
        <w:commentRangeStart w:id="345"/>
        <w:r w:rsidRPr="004A3E87" w:rsidDel="00B771D4">
          <w:rPr>
            <w:lang w:val="es-CO"/>
          </w:rPr>
          <w:delText>agua</w:delText>
        </w:r>
        <w:bookmarkEnd w:id="342"/>
        <w:commentRangeEnd w:id="344"/>
        <w:r w:rsidR="00D378CE" w:rsidRPr="00624617" w:rsidDel="00B771D4">
          <w:rPr>
            <w:rStyle w:val="CommentReference"/>
            <w:rFonts w:eastAsiaTheme="minorHAnsi" w:cstheme="minorBidi"/>
            <w:lang w:val="es-CO"/>
            <w:rPrChange w:id="346" w:author="Montenegro, Frank David (Alliance Bioversity-CIAT)" w:date="2020-12-09T08:42:00Z">
              <w:rPr>
                <w:rStyle w:val="CommentReference"/>
                <w:rFonts w:eastAsiaTheme="minorHAnsi" w:cstheme="minorBidi"/>
              </w:rPr>
            </w:rPrChange>
          </w:rPr>
          <w:commentReference w:id="344"/>
        </w:r>
      </w:del>
      <w:commentRangeEnd w:id="345"/>
      <w:r w:rsidR="00B771D4" w:rsidRPr="00624617">
        <w:rPr>
          <w:rStyle w:val="CommentReference"/>
          <w:rFonts w:eastAsiaTheme="minorHAnsi" w:cstheme="minorBidi"/>
          <w:lang w:val="es-CO"/>
          <w:rPrChange w:id="347" w:author="Montenegro, Frank David (Alliance Bioversity-CIAT)" w:date="2020-12-09T08:42:00Z">
            <w:rPr>
              <w:rStyle w:val="CommentReference"/>
              <w:rFonts w:eastAsiaTheme="minorHAnsi" w:cstheme="minorBidi"/>
            </w:rPr>
          </w:rPrChange>
        </w:rPr>
        <w:commentReference w:id="345"/>
      </w:r>
    </w:p>
    <w:p w14:paraId="5A7B76DE" w14:textId="10AF4BE6" w:rsidR="009A63A5" w:rsidRDefault="008810E9" w:rsidP="008810E9">
      <w:pPr>
        <w:jc w:val="both"/>
        <w:rPr>
          <w:lang w:val="es-CO"/>
        </w:rPr>
      </w:pPr>
      <w:del w:id="348" w:author="Montenegro, Frank David (Alliance Bioversity-CIAT)" w:date="2020-12-09T09:19:00Z">
        <w:r w:rsidRPr="004E49F9" w:rsidDel="007D60F7">
          <w:rPr>
            <w:noProof/>
          </w:rPr>
          <mc:AlternateContent>
            <mc:Choice Requires="wpg">
              <w:drawing>
                <wp:anchor distT="0" distB="0" distL="114300" distR="114300" simplePos="0" relativeHeight="251660288" behindDoc="0" locked="0" layoutInCell="1" allowOverlap="1" wp14:anchorId="39957844" wp14:editId="2F7CB376">
                  <wp:simplePos x="0" y="0"/>
                  <wp:positionH relativeFrom="column">
                    <wp:posOffset>-510540</wp:posOffset>
                  </wp:positionH>
                  <wp:positionV relativeFrom="paragraph">
                    <wp:posOffset>685800</wp:posOffset>
                  </wp:positionV>
                  <wp:extent cx="7033260" cy="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7033260" cy="0"/>
                            <a:chOff x="0" y="1676389"/>
                            <a:chExt cx="7033260" cy="0"/>
                          </a:xfrm>
                        </wpg:grpSpPr>
                        <wps:wsp>
                          <wps:cNvPr id="7" name="Text Box 7"/>
                          <wps:cNvSpPr txBox="1"/>
                          <wps:spPr>
                            <a:xfrm>
                              <a:off x="0" y="1676389"/>
                              <a:ext cx="7033260" cy="0"/>
                            </a:xfrm>
                            <a:prstGeom prst="rect">
                              <a:avLst/>
                            </a:prstGeom>
                            <a:solidFill>
                              <a:prstClr val="white"/>
                            </a:solidFill>
                            <a:ln>
                              <a:noFill/>
                            </a:ln>
                          </wps:spPr>
                          <wps:txbx>
                            <w:txbxContent>
                              <w:p w14:paraId="4EA99D37" w14:textId="77777777" w:rsidR="002C2803" w:rsidRPr="008810E9" w:rsidRDefault="002C2803" w:rsidP="008810E9">
                                <w:pPr>
                                  <w:pStyle w:val="Caption"/>
                                  <w:jc w:val="center"/>
                                  <w:rPr>
                                    <w:rFonts w:cs="Times New Roman"/>
                                    <w:noProof/>
                                    <w:sz w:val="24"/>
                                    <w:lang w:val="es-C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957844" id="Group 8" o:spid="_x0000_s1026" style="position:absolute;left:0;text-align:left;margin-left:-40.2pt;margin-top:54pt;width:553.8pt;height:0;z-index:251660288" coordorigin=",16763" coordsize="703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">
                  <v:shapetype id="_x0000_t202" coordsize="21600,21600" o:spt="202" path="m,l,21600r21600,l21600,xe">
                    <v:stroke joinstyle="miter"/>
                    <v:path gradientshapeok="t" o:connecttype="rect"/>
                  </v:shapetype>
                  <v:shape id="Text Box 7" o:spid="_x0000_s1027" type="#_x0000_t202" style="position:absolute;top:16763;width:70332;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EA99D37" w14:textId="77777777" w:rsidR="002C2803" w:rsidRPr="008810E9" w:rsidRDefault="002C2803" w:rsidP="008810E9">
                          <w:pPr>
                            <w:pStyle w:val="Caption"/>
                            <w:jc w:val="center"/>
                            <w:rPr>
                              <w:rFonts w:cs="Times New Roman"/>
                              <w:noProof/>
                              <w:sz w:val="24"/>
                              <w:lang w:val="es-CO"/>
                            </w:rPr>
                          </w:pPr>
                        </w:p>
                      </w:txbxContent>
                    </v:textbox>
                  </v:shape>
                  <w10:wrap type="square"/>
                </v:group>
              </w:pict>
            </mc:Fallback>
          </mc:AlternateContent>
        </w:r>
      </w:del>
      <w:r w:rsidR="00D2102A" w:rsidRPr="00624617">
        <w:rPr>
          <w:lang w:val="es-CO"/>
        </w:rPr>
        <w:t>Con las imágenes corregidas y</w:t>
      </w:r>
      <w:commentRangeStart w:id="349"/>
      <w:commentRangeStart w:id="350"/>
      <w:r w:rsidR="00D2102A" w:rsidRPr="00624617">
        <w:rPr>
          <w:lang w:val="es-CO"/>
        </w:rPr>
        <w:t xml:space="preserve"> sin nubes</w:t>
      </w:r>
      <w:commentRangeEnd w:id="349"/>
      <w:r w:rsidR="00367554" w:rsidRPr="00E8383A">
        <w:rPr>
          <w:rStyle w:val="CommentReference"/>
          <w:lang w:val="es-CO"/>
        </w:rPr>
        <w:commentReference w:id="349"/>
      </w:r>
      <w:commentRangeEnd w:id="350"/>
      <w:r w:rsidR="00E8383A">
        <w:rPr>
          <w:rStyle w:val="CommentReference"/>
        </w:rPr>
        <w:commentReference w:id="350"/>
      </w:r>
      <w:r w:rsidR="00B50E7C" w:rsidRPr="00624617">
        <w:rPr>
          <w:lang w:val="es-CO"/>
        </w:rPr>
        <w:t>,</w:t>
      </w:r>
      <w:r w:rsidR="00D2102A" w:rsidRPr="00624617">
        <w:rPr>
          <w:lang w:val="es-CO"/>
        </w:rPr>
        <w:t xml:space="preserve"> se </w:t>
      </w:r>
      <w:r w:rsidR="00B50E7C" w:rsidRPr="00624617">
        <w:rPr>
          <w:lang w:val="es-CO"/>
        </w:rPr>
        <w:t>realizó</w:t>
      </w:r>
      <w:r w:rsidR="00D2102A" w:rsidRPr="00624617">
        <w:rPr>
          <w:lang w:val="es-CO"/>
        </w:rPr>
        <w:t xml:space="preserve"> la creación de los índices </w:t>
      </w:r>
      <w:r w:rsidR="00B50E7C" w:rsidRPr="00624617">
        <w:rPr>
          <w:lang w:val="es-CO"/>
        </w:rPr>
        <w:t>en</w:t>
      </w:r>
      <w:r w:rsidR="00D2102A" w:rsidRPr="00624617">
        <w:rPr>
          <w:lang w:val="es-CO"/>
        </w:rPr>
        <w:t xml:space="preserve"> cada una de las imágenes</w:t>
      </w:r>
      <w:r w:rsidR="00B50E7C" w:rsidRPr="00624617">
        <w:rPr>
          <w:lang w:val="es-CO"/>
        </w:rPr>
        <w:t>,</w:t>
      </w:r>
      <w:r w:rsidR="00D2102A" w:rsidRPr="004A3E87">
        <w:rPr>
          <w:lang w:val="es-CO"/>
        </w:rPr>
        <w:t xml:space="preserve"> permitiéndonos hacer la extracción de características </w:t>
      </w:r>
      <w:r w:rsidR="00B50E7C" w:rsidRPr="004A3E87">
        <w:rPr>
          <w:lang w:val="es-CO"/>
        </w:rPr>
        <w:t>para</w:t>
      </w:r>
      <w:r w:rsidR="00D2102A" w:rsidRPr="004A3E87">
        <w:rPr>
          <w:lang w:val="es-CO"/>
        </w:rPr>
        <w:t xml:space="preserve"> cada polígono con su </w:t>
      </w:r>
      <w:commentRangeStart w:id="351"/>
      <w:commentRangeStart w:id="352"/>
      <w:r w:rsidR="00B50E7C" w:rsidRPr="00960E13">
        <w:rPr>
          <w:lang w:val="es-CO"/>
        </w:rPr>
        <w:t>respectivo identificador</w:t>
      </w:r>
      <w:commentRangeEnd w:id="351"/>
      <w:r w:rsidR="00D378CE" w:rsidRPr="00E8383A">
        <w:rPr>
          <w:rStyle w:val="CommentReference"/>
          <w:lang w:val="es-CO"/>
        </w:rPr>
        <w:commentReference w:id="351"/>
      </w:r>
      <w:commentRangeEnd w:id="352"/>
      <w:r w:rsidR="00E8383A">
        <w:rPr>
          <w:rStyle w:val="CommentReference"/>
        </w:rPr>
        <w:commentReference w:id="352"/>
      </w:r>
      <w:r w:rsidR="00B50E7C" w:rsidRPr="00624617">
        <w:rPr>
          <w:lang w:val="es-CO"/>
        </w:rPr>
        <w:t xml:space="preserve">. Lo que nos permito realizar las gráficas de series de tiempo Fig. </w:t>
      </w:r>
      <w:r w:rsidR="007D60F7">
        <w:rPr>
          <w:lang w:val="es-CO"/>
        </w:rPr>
        <w:t>8</w:t>
      </w:r>
      <w:r w:rsidR="00B50E7C" w:rsidRPr="00624617">
        <w:rPr>
          <w:lang w:val="es-CO"/>
        </w:rPr>
        <w:t>.</w:t>
      </w:r>
    </w:p>
    <w:p w14:paraId="59BB355C" w14:textId="161F27A4" w:rsidR="00E52A4F" w:rsidRDefault="00B50E7C" w:rsidP="008810E9">
      <w:pPr>
        <w:jc w:val="both"/>
        <w:rPr>
          <w:ins w:id="353" w:author="Montenegro, Frank David (Alliance Bioversity-CIAT)" w:date="2020-12-09T11:58:00Z"/>
          <w:lang w:val="es-CO"/>
        </w:rPr>
      </w:pPr>
      <w:r w:rsidRPr="00624617">
        <w:rPr>
          <w:lang w:val="es-CO"/>
        </w:rPr>
        <w:t>Para est</w:t>
      </w:r>
      <w:r w:rsidR="00E52A4F">
        <w:rPr>
          <w:lang w:val="es-CO"/>
        </w:rPr>
        <w:t xml:space="preserve">os 3 </w:t>
      </w:r>
      <w:r w:rsidRPr="00624617">
        <w:rPr>
          <w:lang w:val="es-CO"/>
        </w:rPr>
        <w:t>caso</w:t>
      </w:r>
      <w:r w:rsidR="00E52A4F">
        <w:rPr>
          <w:lang w:val="es-CO"/>
        </w:rPr>
        <w:t>s</w:t>
      </w:r>
      <w:r w:rsidRPr="00624617">
        <w:rPr>
          <w:lang w:val="es-CO"/>
        </w:rPr>
        <w:t xml:space="preserve"> puntual</w:t>
      </w:r>
      <w:r w:rsidR="00E52A4F">
        <w:rPr>
          <w:lang w:val="es-CO"/>
        </w:rPr>
        <w:t>es</w:t>
      </w:r>
      <w:r w:rsidRPr="00624617">
        <w:rPr>
          <w:lang w:val="es-CO"/>
        </w:rPr>
        <w:t>, se observó</w:t>
      </w:r>
      <w:r w:rsidR="00E52A4F">
        <w:rPr>
          <w:lang w:val="es-CO"/>
        </w:rPr>
        <w:t xml:space="preserve"> en la </w:t>
      </w:r>
      <w:proofErr w:type="spellStart"/>
      <w:r w:rsidR="00E52A4F">
        <w:rPr>
          <w:lang w:val="es-CO"/>
        </w:rPr>
        <w:t>Fig</w:t>
      </w:r>
      <w:proofErr w:type="spellEnd"/>
      <w:r w:rsidR="00E52A4F">
        <w:rPr>
          <w:lang w:val="es-CO"/>
        </w:rPr>
        <w:t xml:space="preserve"> </w:t>
      </w:r>
      <w:del w:id="354" w:author="Montenegro, Frank David (Alliance Bioversity-CIAT)" w:date="2020-12-10T20:28:00Z">
        <w:r w:rsidR="00E52A4F" w:rsidDel="00930F3D">
          <w:rPr>
            <w:lang w:val="es-CO"/>
          </w:rPr>
          <w:delText xml:space="preserve">8a </w:delText>
        </w:r>
      </w:del>
      <w:ins w:id="355" w:author="Montenegro, Frank David (Alliance Bioversity-CIAT)" w:date="2020-12-10T20:28:00Z">
        <w:r w:rsidR="00930F3D">
          <w:rPr>
            <w:lang w:val="es-CO"/>
          </w:rPr>
          <w:t>10</w:t>
        </w:r>
        <w:r w:rsidR="00930F3D">
          <w:rPr>
            <w:lang w:val="es-CO"/>
          </w:rPr>
          <w:t xml:space="preserve">a </w:t>
        </w:r>
      </w:ins>
      <w:r w:rsidR="00E52A4F">
        <w:rPr>
          <w:lang w:val="es-CO"/>
        </w:rPr>
        <w:t>que</w:t>
      </w:r>
      <w:r w:rsidRPr="00624617">
        <w:rPr>
          <w:lang w:val="es-CO"/>
        </w:rPr>
        <w:t xml:space="preserve"> los valores de los </w:t>
      </w:r>
      <w:commentRangeStart w:id="356"/>
      <w:r w:rsidRPr="00624617">
        <w:rPr>
          <w:lang w:val="es-CO"/>
        </w:rPr>
        <w:t>índices a</w:t>
      </w:r>
      <w:r w:rsidR="00B771D4" w:rsidRPr="00624617">
        <w:rPr>
          <w:lang w:val="es-CO"/>
        </w:rPr>
        <w:t xml:space="preserve"> través</w:t>
      </w:r>
      <w:r w:rsidRPr="004A3E87">
        <w:rPr>
          <w:lang w:val="es-CO"/>
        </w:rPr>
        <w:t xml:space="preserve"> </w:t>
      </w:r>
      <w:commentRangeEnd w:id="356"/>
      <w:r w:rsidR="00863EEC" w:rsidRPr="00E8383A">
        <w:rPr>
          <w:rStyle w:val="CommentReference"/>
          <w:lang w:val="es-CO"/>
        </w:rPr>
        <w:commentReference w:id="356"/>
      </w:r>
      <w:r w:rsidRPr="00624617">
        <w:rPr>
          <w:lang w:val="es-CO"/>
        </w:rPr>
        <w:t>del tiempo</w:t>
      </w:r>
      <w:r w:rsidR="00243128" w:rsidRPr="00624617">
        <w:rPr>
          <w:lang w:val="es-CO"/>
        </w:rPr>
        <w:t>, permitiéndonos observar una tendencia en los años 2011 a 2013 con un cultivo permanente</w:t>
      </w:r>
      <w:r w:rsidR="009500D6">
        <w:rPr>
          <w:lang w:val="es-CO"/>
        </w:rPr>
        <w:t xml:space="preserve"> por que el valor de los índices de vegetación son altos y se mantiene estable,</w:t>
      </w:r>
      <w:r w:rsidR="00243128" w:rsidRPr="00624617">
        <w:rPr>
          <w:lang w:val="es-CO"/>
        </w:rPr>
        <w:t xml:space="preserve"> </w:t>
      </w:r>
      <w:r w:rsidR="009500D6">
        <w:rPr>
          <w:lang w:val="es-CO"/>
        </w:rPr>
        <w:t>en</w:t>
      </w:r>
      <w:r w:rsidR="00243128" w:rsidRPr="00624617">
        <w:rPr>
          <w:lang w:val="es-CO"/>
        </w:rPr>
        <w:t xml:space="preserve"> cambio en el </w:t>
      </w:r>
      <w:r w:rsidR="008810E9" w:rsidRPr="00624617">
        <w:rPr>
          <w:lang w:val="es-CO"/>
        </w:rPr>
        <w:t>año</w:t>
      </w:r>
      <w:r w:rsidR="00243128" w:rsidRPr="00624617">
        <w:rPr>
          <w:lang w:val="es-CO"/>
        </w:rPr>
        <w:t xml:space="preserve"> 2014</w:t>
      </w:r>
      <w:r w:rsidR="009500D6">
        <w:rPr>
          <w:lang w:val="es-CO"/>
        </w:rPr>
        <w:t xml:space="preserve"> se observó</w:t>
      </w:r>
      <w:r w:rsidR="000E405C">
        <w:rPr>
          <w:lang w:val="es-CO"/>
        </w:rPr>
        <w:t xml:space="preserve"> </w:t>
      </w:r>
      <w:r w:rsidR="009500D6">
        <w:rPr>
          <w:lang w:val="es-CO"/>
        </w:rPr>
        <w:t>dos caídas de</w:t>
      </w:r>
      <w:r w:rsidR="000E405C">
        <w:rPr>
          <w:lang w:val="es-CO"/>
        </w:rPr>
        <w:t xml:space="preserve"> </w:t>
      </w:r>
      <w:r w:rsidR="009500D6">
        <w:rPr>
          <w:lang w:val="es-CO"/>
        </w:rPr>
        <w:t>l</w:t>
      </w:r>
      <w:r w:rsidR="000E405C">
        <w:rPr>
          <w:lang w:val="es-CO"/>
        </w:rPr>
        <w:t>os</w:t>
      </w:r>
      <w:r w:rsidR="009500D6">
        <w:rPr>
          <w:lang w:val="es-CO"/>
        </w:rPr>
        <w:t xml:space="preserve"> </w:t>
      </w:r>
      <w:r w:rsidR="000E405C">
        <w:rPr>
          <w:lang w:val="es-CO"/>
        </w:rPr>
        <w:t>índice</w:t>
      </w:r>
      <w:r w:rsidR="009500D6">
        <w:rPr>
          <w:lang w:val="es-CO"/>
        </w:rPr>
        <w:t xml:space="preserve"> de </w:t>
      </w:r>
      <w:r w:rsidR="000E405C">
        <w:rPr>
          <w:lang w:val="es-CO"/>
        </w:rPr>
        <w:t>vegetación</w:t>
      </w:r>
      <w:r w:rsidR="009500D6">
        <w:rPr>
          <w:lang w:val="es-CO"/>
        </w:rPr>
        <w:t xml:space="preserve"> en</w:t>
      </w:r>
      <w:r w:rsidR="000E405C">
        <w:rPr>
          <w:lang w:val="es-CO"/>
        </w:rPr>
        <w:t xml:space="preserve"> un solo año</w:t>
      </w:r>
      <w:r w:rsidR="00243128" w:rsidRPr="00624617">
        <w:rPr>
          <w:lang w:val="es-CO"/>
        </w:rPr>
        <w:t xml:space="preserve"> </w:t>
      </w:r>
      <w:r w:rsidR="000E405C">
        <w:rPr>
          <w:lang w:val="es-CO"/>
        </w:rPr>
        <w:t xml:space="preserve">permitiéndonos determinar la existencia de un cultivo </w:t>
      </w:r>
      <w:r w:rsidR="00243128" w:rsidRPr="00624617">
        <w:rPr>
          <w:lang w:val="es-CO"/>
        </w:rPr>
        <w:t xml:space="preserve">temporal, </w:t>
      </w:r>
      <w:r w:rsidR="008810E9" w:rsidRPr="00624617">
        <w:rPr>
          <w:lang w:val="es-CO"/>
        </w:rPr>
        <w:t xml:space="preserve">sin embargo, el agricultor decidió retomar </w:t>
      </w:r>
      <w:commentRangeStart w:id="357"/>
      <w:r w:rsidR="008810E9" w:rsidRPr="00624617">
        <w:rPr>
          <w:lang w:val="es-CO"/>
        </w:rPr>
        <w:t>otro tipo de cultivo permanente para los años 2015 a 2019 que e</w:t>
      </w:r>
      <w:r w:rsidR="000203EC" w:rsidRPr="00624617">
        <w:rPr>
          <w:lang w:val="es-CO"/>
        </w:rPr>
        <w:t xml:space="preserve">l usado en los años 2011 a </w:t>
      </w:r>
      <w:commentRangeStart w:id="358"/>
      <w:commentRangeStart w:id="359"/>
      <w:r w:rsidR="000203EC" w:rsidRPr="00624617">
        <w:rPr>
          <w:lang w:val="es-CO"/>
        </w:rPr>
        <w:t>2013</w:t>
      </w:r>
      <w:commentRangeEnd w:id="358"/>
      <w:r w:rsidR="002423F8" w:rsidRPr="00E8383A">
        <w:rPr>
          <w:rStyle w:val="CommentReference"/>
          <w:lang w:val="es-CO"/>
        </w:rPr>
        <w:commentReference w:id="358"/>
      </w:r>
      <w:commentRangeEnd w:id="359"/>
      <w:r w:rsidR="00E30E83">
        <w:rPr>
          <w:rStyle w:val="CommentReference"/>
        </w:rPr>
        <w:commentReference w:id="359"/>
      </w:r>
      <w:r w:rsidR="000203EC" w:rsidRPr="00624617">
        <w:rPr>
          <w:lang w:val="es-CO"/>
        </w:rPr>
        <w:t>.</w:t>
      </w:r>
      <w:commentRangeEnd w:id="357"/>
      <w:r w:rsidR="00367554" w:rsidRPr="00E8383A">
        <w:rPr>
          <w:rStyle w:val="CommentReference"/>
          <w:lang w:val="es-CO"/>
        </w:rPr>
        <w:commentReference w:id="357"/>
      </w:r>
    </w:p>
    <w:p w14:paraId="7A106C00" w14:textId="7A124014" w:rsidR="00E52A4F" w:rsidRPr="004E49F9" w:rsidRDefault="00E52A4F" w:rsidP="008810E9">
      <w:pPr>
        <w:jc w:val="both"/>
        <w:rPr>
          <w:lang w:val="es-CO"/>
        </w:rPr>
      </w:pPr>
      <w:ins w:id="360" w:author="Montenegro, Frank David (Alliance Bioversity-CIAT)" w:date="2020-12-09T11:58:00Z">
        <w:r>
          <w:rPr>
            <w:lang w:val="es-CO"/>
          </w:rPr>
          <w:t xml:space="preserve">Otro caso es la </w:t>
        </w:r>
        <w:proofErr w:type="spellStart"/>
        <w:r>
          <w:rPr>
            <w:lang w:val="es-CO"/>
          </w:rPr>
          <w:t>Fig</w:t>
        </w:r>
        <w:proofErr w:type="spellEnd"/>
        <w:r>
          <w:rPr>
            <w:lang w:val="es-CO"/>
          </w:rPr>
          <w:t xml:space="preserve"> </w:t>
        </w:r>
      </w:ins>
      <w:ins w:id="361" w:author="Montenegro, Frank David (Alliance Bioversity-CIAT)" w:date="2020-12-10T20:29:00Z">
        <w:r w:rsidR="00930F3D">
          <w:rPr>
            <w:lang w:val="es-CO"/>
          </w:rPr>
          <w:t>10</w:t>
        </w:r>
      </w:ins>
      <w:ins w:id="362" w:author="Montenegro, Frank David (Alliance Bioversity-CIAT)" w:date="2020-12-09T11:58:00Z">
        <w:r>
          <w:rPr>
            <w:lang w:val="es-CO"/>
          </w:rPr>
          <w:t>b</w:t>
        </w:r>
      </w:ins>
    </w:p>
    <w:p w14:paraId="3530C3A5" w14:textId="03E13EDF" w:rsidR="007D270F" w:rsidRPr="00624617" w:rsidDel="00930F3D" w:rsidRDefault="007D270F">
      <w:pPr>
        <w:jc w:val="both"/>
        <w:rPr>
          <w:del w:id="363" w:author="Montenegro, Frank David (Alliance Bioversity-CIAT)" w:date="2020-12-10T20:28:00Z"/>
          <w:rFonts w:cs="Times New Roman"/>
          <w:lang w:val="es-CO"/>
        </w:rPr>
      </w:pPr>
    </w:p>
    <w:p w14:paraId="2ACE677C" w14:textId="13180582" w:rsidR="008810E9" w:rsidRPr="00624617" w:rsidRDefault="008810E9">
      <w:pPr>
        <w:jc w:val="both"/>
        <w:rPr>
          <w:rFonts w:cs="Times New Roman"/>
          <w:lang w:val="es-CO"/>
        </w:rPr>
      </w:pPr>
    </w:p>
    <w:p w14:paraId="4B64D205" w14:textId="0488AE6B" w:rsidR="00A703F6" w:rsidRPr="00E8383A" w:rsidRDefault="00A703F6" w:rsidP="00A703F6">
      <w:pPr>
        <w:pStyle w:val="Heading1"/>
        <w:numPr>
          <w:ilvl w:val="0"/>
          <w:numId w:val="6"/>
        </w:numPr>
        <w:rPr>
          <w:rFonts w:cs="Times New Roman"/>
          <w:b/>
          <w:lang w:val="es-CO"/>
        </w:rPr>
      </w:pPr>
      <w:bookmarkStart w:id="364" w:name="_Toc56185786"/>
      <w:r w:rsidRPr="00E8383A">
        <w:rPr>
          <w:rFonts w:cs="Times New Roman"/>
          <w:b/>
          <w:lang w:val="es-CO"/>
        </w:rPr>
        <w:t>BIBLIOGRAFIA</w:t>
      </w:r>
      <w:bookmarkEnd w:id="364"/>
    </w:p>
    <w:p w14:paraId="457B6282" w14:textId="2DCB3C53" w:rsidR="009A1925" w:rsidRPr="009A1925" w:rsidRDefault="007D270F" w:rsidP="009A1925">
      <w:pPr>
        <w:widowControl w:val="0"/>
        <w:autoSpaceDE w:val="0"/>
        <w:autoSpaceDN w:val="0"/>
        <w:adjustRightInd w:val="0"/>
        <w:spacing w:line="240" w:lineRule="auto"/>
        <w:ind w:left="480" w:hanging="480"/>
        <w:rPr>
          <w:rFonts w:cs="Times New Roman"/>
          <w:noProof/>
          <w:szCs w:val="24"/>
        </w:rPr>
      </w:pPr>
      <w:r w:rsidRPr="00624617">
        <w:rPr>
          <w:rFonts w:cs="Times New Roman"/>
          <w:lang w:val="es-CO"/>
        </w:rPr>
        <w:fldChar w:fldCharType="begin" w:fldLock="1"/>
      </w:r>
      <w:r w:rsidRPr="007D60F7">
        <w:rPr>
          <w:rFonts w:cs="Times New Roman"/>
        </w:rPr>
        <w:instrText xml:space="preserve">ADDIN Mendeley Bibliography CSL_BIBLIOGRAPHY </w:instrText>
      </w:r>
      <w:r w:rsidRPr="00624617">
        <w:rPr>
          <w:rFonts w:cs="Times New Roman"/>
          <w:lang w:val="es-CO"/>
        </w:rPr>
        <w:fldChar w:fldCharType="separate"/>
      </w:r>
      <w:r w:rsidR="009A1925" w:rsidRPr="009A1925">
        <w:rPr>
          <w:rFonts w:cs="Times New Roman"/>
          <w:noProof/>
          <w:szCs w:val="24"/>
        </w:rPr>
        <w:t>Abdul Aziz, O.I., Burn, D.H., 2006. Trends and variability in the hydrological regime of the Mackenzie River Basin. J. Hydrol. https://doi.org/10.1016/j.jhydrol.2005.06.039</w:t>
      </w:r>
    </w:p>
    <w:p w14:paraId="297EEF24"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Aguilar Rivera, N., 2015. Percepción remota como herramienta de competitividad de la agricultura. Rev. Mex. Ciencias Agrícolas 6, 399–405. https://doi.org/10.29312/remexca.v6i2.726</w:t>
      </w:r>
    </w:p>
    <w:p w14:paraId="05A910B9"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 xml:space="preserve">Brizuela, B., Alcántar González, G., Sánchez García, P., Pea Kalra, Y., Crumbaugh, J., Olive, C., </w:t>
      </w:r>
      <w:r w:rsidRPr="009A1925">
        <w:rPr>
          <w:rFonts w:cs="Times New Roman"/>
          <w:noProof/>
          <w:szCs w:val="24"/>
        </w:rPr>
        <w:lastRenderedPageBreak/>
        <w:t>Tijerina Chávez, L., Maldonado Torres, R., 2007. Establecimiento de índices espectrales en el diagnóstico nutrimental de nitrógeno en maíz. Agrociencia.</w:t>
      </w:r>
    </w:p>
    <w:p w14:paraId="41F3381D"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Chuvieco, E., 2008. Teledetección ambiental, International Journal of Remote Sensing.</w:t>
      </w:r>
    </w:p>
    <w:p w14:paraId="2ABC7F23"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Chuvieco, E., 1991. Fundamentos de teledetection espacial. Estud. Geogr. 52, 371.</w:t>
      </w:r>
    </w:p>
    <w:p w14:paraId="1C6629F3"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Foga, S., Scaramuzza, P.L., Guo, S., Zhu, Z., Dilley, R.D., Beckmann, T., Schmidt, G.L., Dwyer, J.L., Joseph Hughes, M., Laue, B., 2017. Cloud detection algorithm comparison and validation for operational Landsat data products. Remote Sens. Environ. 194, 379–390. https://doi.org/10.1016/j.rse.2017.03.026</w:t>
      </w:r>
    </w:p>
    <w:p w14:paraId="166406A7"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Huete, A.R., Hua, G., Qi, J., Chehbouni, A., van Leeuwen, W.J.D., 1992. Normalization of multidirectional red and NIR reflectances with the SAVI. Remote Sens. Environ. 45, 143–154. https://doi.org/10.1016/0034-4257(92)90074-T</w:t>
      </w:r>
    </w:p>
    <w:p w14:paraId="165FF110"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Kahya, E., Kalayci, S., 2004. Trend analysis of streamflow in Turkey. J. Hydrol. 289, 128–144. https://doi.org/10.1016/j.jhydrol.2003.11.006</w:t>
      </w:r>
    </w:p>
    <w:p w14:paraId="79AFB5B8"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Melchiori  O.P.; Albarenque, S.M.; Faccendini, N.; Bianchini, A., R.J.M.. C., 2008. Utilización de sensores remotos como herramienta para el manejo de la nutrición nitrogenada en trigo. Trigo en Siembra Directa 72–77.</w:t>
      </w:r>
    </w:p>
    <w:p w14:paraId="64DB5BE9"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Militino, A.F., Moradi, M., Ugarte, M.D., 2020. On the performances of trend and change-point detection methods for remote sensing data. Remote Sens. https://doi.org/10.3390/rs12061008</w:t>
      </w:r>
    </w:p>
    <w:p w14:paraId="4E61F474"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Peñuelas, J., Gamon, J.A., Griffin, K.L., Field, C.B., 1993. Assessing community type, plant biomass, pigment composition, and photosynthetic efficiency of aquatic vegetation from spectral reflectance. Remote Sens. Environ. 46, 110–118. https://doi.org/10.1016/0034-4257(93)90088-F</w:t>
      </w:r>
    </w:p>
    <w:p w14:paraId="1EEBD4D1"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Rondeaux, G., Steven, M., Baret, F., 1996. Optimization of soil-adjusted vegetation indices. Remote Sens. Environ. https://doi.org/10.1016/0034-4257(95)00186-7</w:t>
      </w:r>
    </w:p>
    <w:p w14:paraId="58502520"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Svidzinska, D., Korohoda, N., 2020. Study of spatiotemporal variations of summer land surface temperature in Kyiv, Ukraine using Landsat time series. Geoinformatics 2020 - XIXth Int. Conf. "Geoinformatics Theor. Appl. Asp. 2020, 1–5. https://doi.org/10.3997/2214-4609.2020geo106</w:t>
      </w:r>
    </w:p>
    <w:p w14:paraId="15AD163E"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USGS, 2016. Earth Resources Observation and Science (EROS) Center [WWW Document]. URL https://www.usgs.gov/centers/eros (accessed 8.20.20).</w:t>
      </w:r>
    </w:p>
    <w:p w14:paraId="2C3B054B"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USGS, 2011. Landsat 7 Science Data Users Handbook Landsat 7 Science Data Users Handbook. Natl. Aeronaut. Sp. Adm.</w:t>
      </w:r>
    </w:p>
    <w:p w14:paraId="6F46CDA2"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van Belle, G., Hughes, J.P., 1984. Nonparametric Tests for Trend in Water Quality. Water Resour. Res. https://doi.org/10.1029/WR020i001p00127</w:t>
      </w:r>
    </w:p>
    <w:p w14:paraId="0A4BB352"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Yue, S., Pilon, P., Cavadias, G., 2002. Power of the Mann-Kendall and Spearman’s rho tests for detecting monotonic trends in hydrological series. J. Hydrol. 259, 254–271. https://doi.org/10.1016/S0022-1694(01)00594-7</w:t>
      </w:r>
    </w:p>
    <w:p w14:paraId="152B00D2" w14:textId="77777777" w:rsidR="009A1925" w:rsidRPr="009A1925" w:rsidRDefault="009A1925" w:rsidP="009A1925">
      <w:pPr>
        <w:widowControl w:val="0"/>
        <w:autoSpaceDE w:val="0"/>
        <w:autoSpaceDN w:val="0"/>
        <w:adjustRightInd w:val="0"/>
        <w:spacing w:line="240" w:lineRule="auto"/>
        <w:ind w:left="480" w:hanging="480"/>
        <w:rPr>
          <w:rFonts w:cs="Times New Roman"/>
          <w:noProof/>
        </w:rPr>
      </w:pPr>
      <w:r w:rsidRPr="009A1925">
        <w:rPr>
          <w:rFonts w:cs="Times New Roman"/>
          <w:noProof/>
          <w:szCs w:val="24"/>
        </w:rPr>
        <w:lastRenderedPageBreak/>
        <w:t>Zhu, Z., Woodcock, C.E., 2014. Continuous change detection and classification of land cover using all available Landsat data. Remote Sens. Environ. 144, 152–171. https://doi.org/10.1016/j.rse.2014.01.011</w:t>
      </w:r>
    </w:p>
    <w:p w14:paraId="436D6C15" w14:textId="77777777" w:rsidR="007D270F" w:rsidRPr="00624617" w:rsidRDefault="007D270F">
      <w:pPr>
        <w:jc w:val="both"/>
        <w:rPr>
          <w:rFonts w:cs="Times New Roman"/>
          <w:lang w:val="es-CO"/>
        </w:rPr>
      </w:pPr>
      <w:r w:rsidRPr="00624617">
        <w:rPr>
          <w:rFonts w:cs="Times New Roman"/>
          <w:lang w:val="es-CO"/>
        </w:rPr>
        <w:fldChar w:fldCharType="end"/>
      </w:r>
    </w:p>
    <w:sectPr w:rsidR="007D270F" w:rsidRPr="006246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Salazar, Lina Piedad" w:date="2020-12-03T15:39:00Z" w:initials="SLP">
    <w:p w14:paraId="3CB4F12D" w14:textId="545C5C85" w:rsidR="002C2803" w:rsidRPr="005C1D4E" w:rsidRDefault="002C2803">
      <w:pPr>
        <w:pStyle w:val="CommentText"/>
        <w:rPr>
          <w:lang w:val="es-ES_tradnl"/>
        </w:rPr>
      </w:pPr>
      <w:r>
        <w:rPr>
          <w:rStyle w:val="CommentReference"/>
        </w:rPr>
        <w:annotationRef/>
      </w:r>
      <w:r w:rsidRPr="005C1D4E">
        <w:rPr>
          <w:lang w:val="es-ES_tradnl"/>
        </w:rPr>
        <w:t>Hay que m</w:t>
      </w:r>
      <w:r>
        <w:rPr>
          <w:lang w:val="es-ES_tradnl"/>
        </w:rPr>
        <w:t xml:space="preserve">encionar que este análisis se enfoca exclusivamente en la muestra de productores que recibió la tecnología de riego. </w:t>
      </w:r>
    </w:p>
  </w:comment>
  <w:comment w:id="4" w:author="Salazar, Lina Piedad" w:date="2020-12-03T15:40:00Z" w:initials="SLP">
    <w:p w14:paraId="68490417" w14:textId="7C9F917B" w:rsidR="002C2803" w:rsidRPr="005C1D4E" w:rsidRDefault="002C2803">
      <w:pPr>
        <w:pStyle w:val="CommentText"/>
        <w:rPr>
          <w:lang w:val="es-ES_tradnl"/>
        </w:rPr>
      </w:pPr>
      <w:r>
        <w:rPr>
          <w:rStyle w:val="CommentReference"/>
        </w:rPr>
        <w:annotationRef/>
      </w:r>
      <w:r w:rsidRPr="005C1D4E">
        <w:rPr>
          <w:lang w:val="es-ES_tradnl"/>
        </w:rPr>
        <w:t>Hay que i</w:t>
      </w:r>
      <w:r>
        <w:rPr>
          <w:lang w:val="es-ES_tradnl"/>
        </w:rPr>
        <w:t xml:space="preserve">ncluir cual es el objetivo de esta consultoría. </w:t>
      </w:r>
    </w:p>
  </w:comment>
  <w:comment w:id="5" w:author="Montenegro, Frank David (Alliance Bioversity-CIAT)" w:date="2020-12-03T18:34:00Z" w:initials="MFD(B">
    <w:p w14:paraId="21C0B86B" w14:textId="4EF8C56B" w:rsidR="002C2803" w:rsidRPr="00FA02C8" w:rsidRDefault="002C2803">
      <w:pPr>
        <w:pStyle w:val="CommentText"/>
        <w:rPr>
          <w:lang w:val="es-CO"/>
        </w:rPr>
      </w:pPr>
      <w:r>
        <w:rPr>
          <w:rStyle w:val="CommentReference"/>
        </w:rPr>
        <w:annotationRef/>
      </w:r>
      <w:proofErr w:type="gramStart"/>
      <w:r w:rsidRPr="00FA02C8">
        <w:rPr>
          <w:lang w:val="es-CO"/>
        </w:rPr>
        <w:t>No entiendo, es sol</w:t>
      </w:r>
      <w:r>
        <w:rPr>
          <w:lang w:val="es-CO"/>
        </w:rPr>
        <w:t>o para los agricultores que tienen PACTA?</w:t>
      </w:r>
      <w:proofErr w:type="gramEnd"/>
      <w:r>
        <w:rPr>
          <w:lang w:val="es-CO"/>
        </w:rPr>
        <w:t xml:space="preserve"> Porque esto cambia mucho la orientación del proyecto.</w:t>
      </w:r>
    </w:p>
  </w:comment>
  <w:comment w:id="8" w:author="Palacios Taboada, Ana Claudia" w:date="2020-11-18T11:40:00Z" w:initials="PTAC">
    <w:p w14:paraId="4AC56264" w14:textId="1056C646" w:rsidR="002C2803" w:rsidRPr="00DF721D" w:rsidRDefault="002C2803">
      <w:pPr>
        <w:pStyle w:val="CommentText"/>
        <w:rPr>
          <w:lang w:val="es-419"/>
        </w:rPr>
      </w:pPr>
      <w:r>
        <w:rPr>
          <w:rStyle w:val="CommentReference"/>
        </w:rPr>
        <w:annotationRef/>
      </w:r>
      <w:proofErr w:type="gramStart"/>
      <w:r w:rsidRPr="00DF721D">
        <w:rPr>
          <w:lang w:val="es-419"/>
        </w:rPr>
        <w:t>Cuántos fueron?</w:t>
      </w:r>
      <w:proofErr w:type="gramEnd"/>
    </w:p>
  </w:comment>
  <w:comment w:id="9" w:author="Montenegro, Frank David (Alliance Bioversity-CIAT)" w:date="2020-12-03T18:57:00Z" w:initials="MFD(B">
    <w:p w14:paraId="26973CD4" w14:textId="59B1DE48" w:rsidR="002C2803" w:rsidRPr="003015EA" w:rsidRDefault="002C2803">
      <w:pPr>
        <w:pStyle w:val="CommentText"/>
        <w:rPr>
          <w:lang w:val="es-CO"/>
        </w:rPr>
      </w:pPr>
      <w:r>
        <w:rPr>
          <w:rStyle w:val="CommentReference"/>
        </w:rPr>
        <w:annotationRef/>
      </w:r>
      <w:r>
        <w:rPr>
          <w:lang w:val="es-CO"/>
        </w:rPr>
        <w:t xml:space="preserve">Fueron 58 y los </w:t>
      </w:r>
      <w:proofErr w:type="spellStart"/>
      <w:r>
        <w:rPr>
          <w:lang w:val="es-CO"/>
        </w:rPr>
        <w:t>agrege</w:t>
      </w:r>
      <w:proofErr w:type="spellEnd"/>
    </w:p>
  </w:comment>
  <w:comment w:id="6" w:author="Salazar, Lina Piedad" w:date="2020-12-03T15:40:00Z" w:initials="SLP">
    <w:p w14:paraId="109D14FF" w14:textId="05BD7733" w:rsidR="002C2803" w:rsidRPr="005C1D4E" w:rsidRDefault="002C2803">
      <w:pPr>
        <w:pStyle w:val="CommentText"/>
        <w:rPr>
          <w:lang w:val="es-ES_tradnl"/>
        </w:rPr>
      </w:pPr>
      <w:r>
        <w:rPr>
          <w:rStyle w:val="CommentReference"/>
        </w:rPr>
        <w:annotationRef/>
      </w:r>
      <w:r w:rsidRPr="005C1D4E">
        <w:rPr>
          <w:lang w:val="es-ES_tradnl"/>
        </w:rPr>
        <w:t>Aquí es i</w:t>
      </w:r>
      <w:r>
        <w:rPr>
          <w:lang w:val="es-ES_tradnl"/>
        </w:rPr>
        <w:t xml:space="preserve">mportante mostrar una tabla con el total de observaciones que se enviaron a CIAT, luego con el total de observaciones que lograron corregirse… ustedes tenían esa tabla en una presentación. </w:t>
      </w:r>
    </w:p>
  </w:comment>
  <w:comment w:id="7" w:author="Montenegro, Frank David (Alliance Bioversity-CIAT)" w:date="2020-12-03T18:52:00Z" w:initials="MFD(B">
    <w:p w14:paraId="30D05001" w14:textId="2C2EC34E" w:rsidR="002C2803" w:rsidRPr="002C6136" w:rsidRDefault="002C2803">
      <w:pPr>
        <w:pStyle w:val="CommentText"/>
        <w:rPr>
          <w:lang w:val="es-CO"/>
        </w:rPr>
      </w:pPr>
      <w:r>
        <w:rPr>
          <w:rStyle w:val="CommentReference"/>
        </w:rPr>
        <w:annotationRef/>
      </w:r>
      <w:r w:rsidRPr="002C6136">
        <w:rPr>
          <w:lang w:val="es-CO"/>
        </w:rPr>
        <w:t xml:space="preserve">Podemos </w:t>
      </w:r>
      <w:r>
        <w:rPr>
          <w:lang w:val="es-CO"/>
        </w:rPr>
        <w:t>agre</w:t>
      </w:r>
      <w:r w:rsidRPr="002C6136">
        <w:rPr>
          <w:lang w:val="es-CO"/>
        </w:rPr>
        <w:t>gar esta tabl</w:t>
      </w:r>
      <w:r>
        <w:rPr>
          <w:lang w:val="es-CO"/>
        </w:rPr>
        <w:t>a</w:t>
      </w:r>
      <w:r w:rsidRPr="002C6136">
        <w:rPr>
          <w:lang w:val="es-CO"/>
        </w:rPr>
        <w:t xml:space="preserve"> en la sección</w:t>
      </w:r>
      <w:r>
        <w:rPr>
          <w:lang w:val="es-CO"/>
        </w:rPr>
        <w:t xml:space="preserve"> de resultados, aquí podemos mencionar cual fue el total y cuál es la cantidad de puntos para el estudio</w:t>
      </w:r>
    </w:p>
  </w:comment>
  <w:comment w:id="10" w:author="Salazar, Lina Piedad" w:date="2020-12-03T15:41:00Z" w:initials="SLP">
    <w:p w14:paraId="30B5779C" w14:textId="2027144D" w:rsidR="002C2803" w:rsidRPr="005C1D4E" w:rsidRDefault="002C2803">
      <w:pPr>
        <w:pStyle w:val="CommentText"/>
        <w:rPr>
          <w:lang w:val="es-ES_tradnl"/>
        </w:rPr>
      </w:pPr>
      <w:r>
        <w:rPr>
          <w:rStyle w:val="CommentReference"/>
        </w:rPr>
        <w:annotationRef/>
      </w:r>
      <w:r w:rsidRPr="005C1D4E">
        <w:rPr>
          <w:lang w:val="es-ES_tradnl"/>
        </w:rPr>
        <w:t>Debemos incluir la justificación p</w:t>
      </w:r>
      <w:r>
        <w:rPr>
          <w:lang w:val="es-ES_tradnl"/>
        </w:rPr>
        <w:t xml:space="preserve">or la que al final decidimos quedarnos con las imágenes de Landsat. </w:t>
      </w:r>
    </w:p>
  </w:comment>
  <w:comment w:id="11" w:author="Montenegro, Frank David (Alliance Bioversity-CIAT)" w:date="2020-12-03T18:58:00Z" w:initials="MFD(B">
    <w:p w14:paraId="392706C4" w14:textId="5B62E868" w:rsidR="002C2803" w:rsidRPr="002C6136" w:rsidRDefault="002C2803">
      <w:pPr>
        <w:pStyle w:val="CommentText"/>
        <w:rPr>
          <w:lang w:val="es-CO"/>
        </w:rPr>
      </w:pPr>
      <w:r>
        <w:rPr>
          <w:rStyle w:val="CommentReference"/>
        </w:rPr>
        <w:annotationRef/>
      </w:r>
      <w:r>
        <w:rPr>
          <w:lang w:val="es-CO"/>
        </w:rPr>
        <w:t>Se agrego</w:t>
      </w:r>
    </w:p>
  </w:comment>
  <w:comment w:id="12" w:author="Palacios Taboada, Ana Claudia" w:date="2020-11-18T11:41:00Z" w:initials="PTAC">
    <w:p w14:paraId="6C011DEE" w14:textId="69C97346" w:rsidR="002C2803" w:rsidRPr="00DF721D" w:rsidRDefault="002C2803">
      <w:pPr>
        <w:pStyle w:val="CommentText"/>
        <w:rPr>
          <w:lang w:val="es-419"/>
        </w:rPr>
      </w:pPr>
      <w:r>
        <w:rPr>
          <w:rStyle w:val="CommentReference"/>
        </w:rPr>
        <w:annotationRef/>
      </w:r>
      <w:proofErr w:type="gramStart"/>
      <w:r w:rsidRPr="00B23FB1">
        <w:rPr>
          <w:lang w:val="es-419"/>
        </w:rPr>
        <w:t>Incluiremos el c</w:t>
      </w:r>
      <w:r>
        <w:rPr>
          <w:lang w:val="es-419"/>
        </w:rPr>
        <w:t>ambio en el uso del agua aquí también como objetivo?</w:t>
      </w:r>
      <w:proofErr w:type="gramEnd"/>
    </w:p>
  </w:comment>
  <w:comment w:id="13" w:author="Montenegro, Frank David (Alliance Bioversity-CIAT)" w:date="2020-12-05T17:26:00Z" w:initials="MFD(B">
    <w:p w14:paraId="2EEF2AF1" w14:textId="64FCCE86" w:rsidR="002C2803" w:rsidRPr="00B93DC3" w:rsidRDefault="002C2803">
      <w:pPr>
        <w:pStyle w:val="CommentText"/>
        <w:rPr>
          <w:lang w:val="es-CO"/>
        </w:rPr>
      </w:pPr>
      <w:r>
        <w:rPr>
          <w:rStyle w:val="CommentReference"/>
        </w:rPr>
        <w:annotationRef/>
      </w:r>
      <w:r w:rsidRPr="00B93DC3">
        <w:rPr>
          <w:lang w:val="es-CO"/>
        </w:rPr>
        <w:t>No, esto lo excluiremos.</w:t>
      </w:r>
    </w:p>
  </w:comment>
  <w:comment w:id="22" w:author="Montenegro, Frank David (Alliance Bioversity-CIAT)" w:date="2020-12-08T12:54:00Z" w:initials="MFD(B">
    <w:p w14:paraId="410AED8D" w14:textId="45387BD1" w:rsidR="002C2803" w:rsidRPr="00F615B8" w:rsidRDefault="002C2803">
      <w:pPr>
        <w:pStyle w:val="CommentText"/>
        <w:rPr>
          <w:lang w:val="es-CO"/>
        </w:rPr>
      </w:pPr>
      <w:r>
        <w:rPr>
          <w:rStyle w:val="CommentReference"/>
        </w:rPr>
        <w:annotationRef/>
      </w:r>
      <w:r w:rsidRPr="00F615B8">
        <w:rPr>
          <w:lang w:val="es-CO"/>
        </w:rPr>
        <w:t xml:space="preserve">Entonces </w:t>
      </w:r>
      <w:r>
        <w:rPr>
          <w:lang w:val="es-CO"/>
        </w:rPr>
        <w:t>solo nos enfocaremos en los regi</w:t>
      </w:r>
      <w:r w:rsidRPr="00F615B8">
        <w:rPr>
          <w:lang w:val="es-CO"/>
        </w:rPr>
        <w:t>stros</w:t>
      </w:r>
      <w:r>
        <w:rPr>
          <w:lang w:val="es-CO"/>
        </w:rPr>
        <w:t xml:space="preserve"> con</w:t>
      </w:r>
      <w:r w:rsidRPr="00F615B8">
        <w:rPr>
          <w:lang w:val="es-CO"/>
        </w:rPr>
        <w:t xml:space="preserve"> </w:t>
      </w:r>
      <w:r>
        <w:rPr>
          <w:lang w:val="es-CO"/>
        </w:rPr>
        <w:t>PATCA=1</w:t>
      </w:r>
    </w:p>
  </w:comment>
  <w:comment w:id="25" w:author="Palacios Taboada, Ana Claudia" w:date="2020-11-18T11:46:00Z" w:initials="PTAC">
    <w:p w14:paraId="39C7C33B" w14:textId="78C03E9D" w:rsidR="002C2803" w:rsidRPr="00DF721D" w:rsidRDefault="002C2803">
      <w:pPr>
        <w:pStyle w:val="CommentText"/>
        <w:rPr>
          <w:lang w:val="es-419"/>
        </w:rPr>
      </w:pPr>
      <w:r>
        <w:rPr>
          <w:rStyle w:val="CommentReference"/>
        </w:rPr>
        <w:annotationRef/>
      </w:r>
      <w:proofErr w:type="gramStart"/>
      <w:r w:rsidRPr="00DF721D">
        <w:rPr>
          <w:lang w:val="es-419"/>
        </w:rPr>
        <w:t>Esta información de dónde la sacaro</w:t>
      </w:r>
      <w:r>
        <w:rPr>
          <w:lang w:val="es-419"/>
        </w:rPr>
        <w:t>n?</w:t>
      </w:r>
      <w:proofErr w:type="gramEnd"/>
      <w:r>
        <w:rPr>
          <w:lang w:val="es-419"/>
        </w:rPr>
        <w:t xml:space="preserve"> </w:t>
      </w:r>
      <w:proofErr w:type="gramStart"/>
      <w:r>
        <w:rPr>
          <w:lang w:val="es-419"/>
        </w:rPr>
        <w:t xml:space="preserve">Del </w:t>
      </w:r>
      <w:proofErr w:type="spellStart"/>
      <w:r>
        <w:rPr>
          <w:lang w:val="es-419"/>
        </w:rPr>
        <w:t>working</w:t>
      </w:r>
      <w:proofErr w:type="spellEnd"/>
      <w:r>
        <w:rPr>
          <w:lang w:val="es-419"/>
        </w:rPr>
        <w:t xml:space="preserve"> </w:t>
      </w:r>
      <w:proofErr w:type="spellStart"/>
      <w:r>
        <w:rPr>
          <w:lang w:val="es-419"/>
        </w:rPr>
        <w:t>paper</w:t>
      </w:r>
      <w:proofErr w:type="spellEnd"/>
      <w:r>
        <w:rPr>
          <w:lang w:val="es-419"/>
        </w:rPr>
        <w:t xml:space="preserve"> que enviamos?</w:t>
      </w:r>
      <w:proofErr w:type="gramEnd"/>
      <w:r>
        <w:rPr>
          <w:lang w:val="es-419"/>
        </w:rPr>
        <w:t xml:space="preserve"> Porque se recolectaron muchas más, solo que 435 son las observaciones para las que tenemos panel e </w:t>
      </w:r>
      <w:proofErr w:type="spellStart"/>
      <w:r>
        <w:rPr>
          <w:lang w:val="es-419"/>
        </w:rPr>
        <w:t>info</w:t>
      </w:r>
      <w:proofErr w:type="spellEnd"/>
      <w:r>
        <w:rPr>
          <w:lang w:val="es-419"/>
        </w:rPr>
        <w:t xml:space="preserve"> georreferenciada.</w:t>
      </w:r>
    </w:p>
  </w:comment>
  <w:comment w:id="26" w:author="Montenegro, Frank David (Alliance Bioversity-CIAT)" w:date="2020-12-03T18:42:00Z" w:initials="MFD(B">
    <w:p w14:paraId="18CBB96B" w14:textId="6E01B911" w:rsidR="002C2803" w:rsidRPr="00BB78C6" w:rsidRDefault="002C2803">
      <w:pPr>
        <w:pStyle w:val="CommentText"/>
        <w:rPr>
          <w:lang w:val="es-CO"/>
        </w:rPr>
      </w:pPr>
      <w:r>
        <w:rPr>
          <w:rStyle w:val="CommentReference"/>
        </w:rPr>
        <w:annotationRef/>
      </w:r>
      <w:r>
        <w:rPr>
          <w:lang w:val="es-CO"/>
        </w:rPr>
        <w:t>Si entiendo, esta es la información resultante de las correcciones, aquí puedo mencionar que el total de la base de datos es 633</w:t>
      </w:r>
    </w:p>
  </w:comment>
  <w:comment w:id="115" w:author="Salazar, Lina Piedad" w:date="2020-12-03T15:45:00Z" w:initials="SLP">
    <w:p w14:paraId="094D3EE2" w14:textId="2902C058" w:rsidR="002C2803" w:rsidRPr="005C1D4E" w:rsidRDefault="002C2803">
      <w:pPr>
        <w:pStyle w:val="CommentText"/>
        <w:rPr>
          <w:lang w:val="es-ES_tradnl"/>
        </w:rPr>
      </w:pPr>
      <w:r>
        <w:rPr>
          <w:rStyle w:val="CommentReference"/>
        </w:rPr>
        <w:annotationRef/>
      </w:r>
      <w:r w:rsidRPr="005C1D4E">
        <w:rPr>
          <w:lang w:val="es-ES_tradnl"/>
        </w:rPr>
        <w:t>Cre</w:t>
      </w:r>
      <w:r>
        <w:rPr>
          <w:lang w:val="es-ES_tradnl"/>
        </w:rPr>
        <w:t xml:space="preserve">o que sería bueno clarificar que por corrección de datos nos referimos a datos de GPS de parcelas porque pareciera como si estuviéramos corrigiendo otros datos. </w:t>
      </w:r>
    </w:p>
  </w:comment>
  <w:comment w:id="116" w:author="Montenegro, Frank David (Alliance Bioversity-CIAT)" w:date="2020-12-05T11:03:00Z" w:initials="MFD(B">
    <w:p w14:paraId="4014FF30" w14:textId="4719B65C" w:rsidR="002C2803" w:rsidRPr="00CC0984" w:rsidRDefault="002C2803">
      <w:pPr>
        <w:pStyle w:val="CommentText"/>
        <w:rPr>
          <w:lang w:val="es-CO"/>
        </w:rPr>
      </w:pPr>
      <w:r>
        <w:rPr>
          <w:rStyle w:val="CommentReference"/>
        </w:rPr>
        <w:annotationRef/>
      </w:r>
      <w:r>
        <w:rPr>
          <w:lang w:val="es-CO"/>
        </w:rPr>
        <w:t>S</w:t>
      </w:r>
      <w:r w:rsidRPr="00CC0984">
        <w:rPr>
          <w:lang w:val="es-CO"/>
        </w:rPr>
        <w:t>e están corrigiendo otros datos, y son los datos de imágenes</w:t>
      </w:r>
    </w:p>
  </w:comment>
  <w:comment w:id="121" w:author="Salazar, Lina Piedad" w:date="2020-12-03T15:49:00Z" w:initials="SLP">
    <w:p w14:paraId="4BBC0BCB" w14:textId="5A83142C" w:rsidR="002C2803" w:rsidRPr="000F24CF" w:rsidRDefault="002C2803">
      <w:pPr>
        <w:pStyle w:val="CommentText"/>
        <w:rPr>
          <w:lang w:val="es-ES_tradnl"/>
        </w:rPr>
      </w:pPr>
      <w:r>
        <w:rPr>
          <w:rStyle w:val="CommentReference"/>
        </w:rPr>
        <w:annotationRef/>
      </w:r>
      <w:r w:rsidRPr="000F24CF">
        <w:rPr>
          <w:lang w:val="es-ES_tradnl"/>
        </w:rPr>
        <w:t>Explicar aquí un poco la</w:t>
      </w:r>
      <w:r>
        <w:rPr>
          <w:lang w:val="es-ES_tradnl"/>
        </w:rPr>
        <w:t xml:space="preserve">s generalidades de los datos Landsat, por qué son los </w:t>
      </w:r>
      <w:proofErr w:type="spellStart"/>
      <w:r>
        <w:rPr>
          <w:lang w:val="es-ES_tradnl"/>
        </w:rPr>
        <w:t>mas</w:t>
      </w:r>
      <w:proofErr w:type="spellEnd"/>
      <w:r>
        <w:rPr>
          <w:lang w:val="es-ES_tradnl"/>
        </w:rPr>
        <w:t xml:space="preserve"> relevantes para ese estudio.</w:t>
      </w:r>
    </w:p>
  </w:comment>
  <w:comment w:id="122" w:author="Montenegro, Frank David (Alliance Bioversity-CIAT)" w:date="2020-12-08T13:27:00Z" w:initials="MFD(B">
    <w:p w14:paraId="4AA8B05E" w14:textId="736752EB" w:rsidR="002C2803" w:rsidRPr="00B6754D" w:rsidRDefault="002C2803">
      <w:pPr>
        <w:pStyle w:val="CommentText"/>
        <w:rPr>
          <w:lang w:val="es-CO"/>
        </w:rPr>
      </w:pPr>
      <w:r>
        <w:rPr>
          <w:rStyle w:val="CommentReference"/>
        </w:rPr>
        <w:annotationRef/>
      </w:r>
      <w:r w:rsidRPr="00B6754D">
        <w:rPr>
          <w:lang w:val="es-CO"/>
        </w:rPr>
        <w:t>Hecho</w:t>
      </w:r>
    </w:p>
  </w:comment>
  <w:comment w:id="133" w:author="Palacios Taboada, Ana Claudia" w:date="2020-11-17T15:07:00Z" w:initials="PTAC">
    <w:p w14:paraId="186AC4D2" w14:textId="6538BC23" w:rsidR="002C2803" w:rsidRPr="006F7ADD" w:rsidRDefault="002C2803">
      <w:pPr>
        <w:pStyle w:val="CommentText"/>
        <w:rPr>
          <w:lang w:val="es-419"/>
        </w:rPr>
      </w:pPr>
      <w:r>
        <w:rPr>
          <w:rStyle w:val="CommentReference"/>
        </w:rPr>
        <w:annotationRef/>
      </w:r>
      <w:proofErr w:type="gramStart"/>
      <w:r w:rsidRPr="006F7ADD">
        <w:rPr>
          <w:lang w:val="es-419"/>
        </w:rPr>
        <w:t>Qué bueno que lo pudieron a</w:t>
      </w:r>
      <w:r>
        <w:rPr>
          <w:lang w:val="es-419"/>
        </w:rPr>
        <w:t>gregar!</w:t>
      </w:r>
      <w:proofErr w:type="gramEnd"/>
      <w:r>
        <w:rPr>
          <w:lang w:val="es-419"/>
        </w:rPr>
        <w:t xml:space="preserve"> Esto es nuevo en comparación al reporte anterior.</w:t>
      </w:r>
      <w:r>
        <w:rPr>
          <w:lang w:val="es-419"/>
        </w:rPr>
        <w:br/>
        <w:t>Comentario final después de leer todo este reporte: En la parte de resultados no se incluye este índice aún, ni en el ejemplo.</w:t>
      </w:r>
    </w:p>
  </w:comment>
  <w:comment w:id="134" w:author="Montenegro, Frank David (Alliance Bioversity-CIAT)" w:date="2020-12-05T11:06:00Z" w:initials="MFD(B">
    <w:p w14:paraId="22F50893" w14:textId="6F9C6393" w:rsidR="002C2803" w:rsidRPr="00CC0984" w:rsidRDefault="002C2803">
      <w:pPr>
        <w:pStyle w:val="CommentText"/>
        <w:rPr>
          <w:lang w:val="es-CO"/>
        </w:rPr>
      </w:pPr>
      <w:r>
        <w:rPr>
          <w:rStyle w:val="CommentReference"/>
        </w:rPr>
        <w:annotationRef/>
      </w:r>
      <w:r w:rsidRPr="00CC0984">
        <w:rPr>
          <w:lang w:val="es-CO"/>
        </w:rPr>
        <w:t>Si y no, se va a e</w:t>
      </w:r>
      <w:r>
        <w:rPr>
          <w:lang w:val="es-CO"/>
        </w:rPr>
        <w:t>xcluir del estudio porque no tiene afinidad con los objetivos, como lo exprese anteriormente dependía del tiempo que tuviera para poder hacer este otro análisis</w:t>
      </w:r>
    </w:p>
  </w:comment>
  <w:comment w:id="137" w:author="Palacios Taboada, Ana Claudia" w:date="2020-11-17T15:13:00Z" w:initials="PTAC">
    <w:p w14:paraId="2BBD8028" w14:textId="00B48A35" w:rsidR="002C2803" w:rsidRPr="006F7ADD" w:rsidRDefault="002C2803">
      <w:pPr>
        <w:pStyle w:val="CommentText"/>
        <w:rPr>
          <w:lang w:val="es-419"/>
        </w:rPr>
      </w:pPr>
      <w:r>
        <w:rPr>
          <w:rStyle w:val="CommentReference"/>
        </w:rPr>
        <w:annotationRef/>
      </w:r>
      <w:proofErr w:type="gramStart"/>
      <w:r>
        <w:rPr>
          <w:lang w:val="es-419"/>
        </w:rPr>
        <w:t>Qué significa NIR?</w:t>
      </w:r>
      <w:proofErr w:type="gramEnd"/>
      <w:r>
        <w:rPr>
          <w:lang w:val="es-419"/>
        </w:rPr>
        <w:t xml:space="preserve">, definir las variables de las ecuaciones </w:t>
      </w:r>
    </w:p>
  </w:comment>
  <w:comment w:id="138" w:author="Montenegro, Frank David (Alliance Bioversity-CIAT)" w:date="2020-12-09T10:15:00Z" w:initials="MFD(B">
    <w:p w14:paraId="2E469FFB" w14:textId="136D8B47" w:rsidR="002C2803" w:rsidRPr="002C2803" w:rsidRDefault="002C2803">
      <w:pPr>
        <w:pStyle w:val="CommentText"/>
        <w:rPr>
          <w:lang w:val="es-CO"/>
        </w:rPr>
      </w:pPr>
      <w:r>
        <w:rPr>
          <w:rStyle w:val="CommentReference"/>
        </w:rPr>
        <w:annotationRef/>
      </w:r>
      <w:r w:rsidRPr="002C2803">
        <w:rPr>
          <w:lang w:val="es-CO"/>
        </w:rPr>
        <w:t>Hecho</w:t>
      </w:r>
    </w:p>
  </w:comment>
  <w:comment w:id="140" w:author="Palacios Taboada, Ana Claudia" w:date="2020-11-17T15:10:00Z" w:initials="PTAC">
    <w:p w14:paraId="4B99FAF7" w14:textId="3CA12941" w:rsidR="002C2803" w:rsidRPr="006F7ADD" w:rsidRDefault="002C2803">
      <w:pPr>
        <w:pStyle w:val="CommentText"/>
        <w:rPr>
          <w:lang w:val="es-419"/>
        </w:rPr>
      </w:pPr>
      <w:r>
        <w:rPr>
          <w:rStyle w:val="CommentReference"/>
        </w:rPr>
        <w:annotationRef/>
      </w:r>
      <w:proofErr w:type="gramStart"/>
      <w:r w:rsidRPr="006F7ADD">
        <w:rPr>
          <w:lang w:val="es-419"/>
        </w:rPr>
        <w:t>Suelos expuestos a qué?</w:t>
      </w:r>
      <w:proofErr w:type="gramEnd"/>
    </w:p>
  </w:comment>
  <w:comment w:id="141" w:author="Salazar, Lina Piedad" w:date="2020-12-03T15:52:00Z" w:initials="SLP">
    <w:p w14:paraId="2926C801" w14:textId="29DE5F4E" w:rsidR="002C2803" w:rsidRPr="000F24CF" w:rsidRDefault="002C2803">
      <w:pPr>
        <w:pStyle w:val="CommentText"/>
        <w:rPr>
          <w:lang w:val="es-ES_tradnl"/>
        </w:rPr>
      </w:pPr>
      <w:r>
        <w:rPr>
          <w:rStyle w:val="CommentReference"/>
        </w:rPr>
        <w:annotationRef/>
      </w:r>
      <w:r w:rsidRPr="000F24CF">
        <w:rPr>
          <w:lang w:val="es-ES_tradnl"/>
        </w:rPr>
        <w:t xml:space="preserve">Asumo que son suelos </w:t>
      </w:r>
      <w:r>
        <w:rPr>
          <w:lang w:val="es-ES_tradnl"/>
        </w:rPr>
        <w:t xml:space="preserve">sin cultivos… expuestos a la intemperie. </w:t>
      </w:r>
    </w:p>
  </w:comment>
  <w:comment w:id="142" w:author="Montenegro, Frank David (Alliance Bioversity-CIAT)" w:date="2020-12-05T11:09:00Z" w:initials="MFD(B">
    <w:p w14:paraId="7251FB2F" w14:textId="107B1775" w:rsidR="002C2803" w:rsidRPr="00DF208C" w:rsidRDefault="002C2803">
      <w:pPr>
        <w:pStyle w:val="CommentText"/>
        <w:rPr>
          <w:lang w:val="es-CO"/>
        </w:rPr>
      </w:pPr>
      <w:r>
        <w:rPr>
          <w:rStyle w:val="CommentReference"/>
        </w:rPr>
        <w:annotationRef/>
      </w:r>
      <w:r w:rsidRPr="00DF208C">
        <w:rPr>
          <w:lang w:val="es-CO"/>
        </w:rPr>
        <w:t>Si, son suelo desnudos</w:t>
      </w:r>
    </w:p>
  </w:comment>
  <w:comment w:id="144" w:author="Salazar, Lina Piedad" w:date="2020-12-03T15:53:00Z" w:initials="SLP">
    <w:p w14:paraId="52FB0CCD" w14:textId="567602E2" w:rsidR="002C2803" w:rsidRPr="000F24CF" w:rsidRDefault="002C2803">
      <w:pPr>
        <w:pStyle w:val="CommentText"/>
        <w:rPr>
          <w:lang w:val="es-ES_tradnl"/>
        </w:rPr>
      </w:pPr>
      <w:r>
        <w:rPr>
          <w:rStyle w:val="CommentReference"/>
        </w:rPr>
        <w:annotationRef/>
      </w:r>
      <w:proofErr w:type="spellStart"/>
      <w:r w:rsidRPr="000F24CF">
        <w:rPr>
          <w:lang w:val="es-ES_tradnl"/>
        </w:rPr>
        <w:t>Definer</w:t>
      </w:r>
      <w:proofErr w:type="spellEnd"/>
      <w:r w:rsidRPr="000F24CF">
        <w:rPr>
          <w:lang w:val="es-ES_tradnl"/>
        </w:rPr>
        <w:t xml:space="preserve"> las variables de la</w:t>
      </w:r>
      <w:r>
        <w:rPr>
          <w:lang w:val="es-ES_tradnl"/>
        </w:rPr>
        <w:t xml:space="preserve">s ecuaciones. </w:t>
      </w:r>
    </w:p>
  </w:comment>
  <w:comment w:id="145" w:author="Montenegro, Frank David (Alliance Bioversity-CIAT)" w:date="2020-12-09T10:35:00Z" w:initials="MFD(B">
    <w:p w14:paraId="12E39D49" w14:textId="1286A58A" w:rsidR="002C2803" w:rsidRDefault="002C2803">
      <w:pPr>
        <w:pStyle w:val="CommentText"/>
      </w:pPr>
      <w:r>
        <w:rPr>
          <w:rStyle w:val="CommentReference"/>
        </w:rPr>
        <w:annotationRef/>
      </w:r>
      <w:proofErr w:type="spellStart"/>
      <w:r>
        <w:t>Hecho</w:t>
      </w:r>
      <w:proofErr w:type="spellEnd"/>
    </w:p>
  </w:comment>
  <w:comment w:id="146" w:author="Palacios Taboada, Ana Claudia" w:date="2020-11-17T15:14:00Z" w:initials="PTAC">
    <w:p w14:paraId="1F038581" w14:textId="7D27E09E" w:rsidR="002C2803" w:rsidRPr="006F7ADD" w:rsidRDefault="002C2803">
      <w:pPr>
        <w:pStyle w:val="CommentText"/>
        <w:rPr>
          <w:lang w:val="es-419"/>
        </w:rPr>
      </w:pPr>
      <w:r>
        <w:rPr>
          <w:rStyle w:val="CommentReference"/>
        </w:rPr>
        <w:annotationRef/>
      </w:r>
      <w:proofErr w:type="gramStart"/>
      <w:r w:rsidRPr="006F7ADD">
        <w:rPr>
          <w:lang w:val="es-419"/>
        </w:rPr>
        <w:t>Qué criterios se utilizan para co</w:t>
      </w:r>
      <w:r>
        <w:rPr>
          <w:lang w:val="es-419"/>
        </w:rPr>
        <w:t>nsiderar una zona como de gran intensidad vegetal o escaza?</w:t>
      </w:r>
      <w:proofErr w:type="gramEnd"/>
    </w:p>
  </w:comment>
  <w:comment w:id="147" w:author="Montenegro, Frank David (Alliance Bioversity-CIAT)" w:date="2020-12-05T11:09:00Z" w:initials="MFD(B">
    <w:p w14:paraId="5D3F8F1C" w14:textId="3A6129DF" w:rsidR="002C2803" w:rsidRPr="00B93DC3" w:rsidRDefault="002C2803">
      <w:pPr>
        <w:pStyle w:val="CommentText"/>
        <w:rPr>
          <w:lang w:val="es-CO"/>
        </w:rPr>
      </w:pPr>
      <w:r>
        <w:rPr>
          <w:rStyle w:val="CommentReference"/>
        </w:rPr>
        <w:annotationRef/>
      </w:r>
      <w:proofErr w:type="spellStart"/>
      <w:r>
        <w:rPr>
          <w:lang w:val="es-CO"/>
        </w:rPr>
        <w:t>Rondeaux</w:t>
      </w:r>
      <w:proofErr w:type="spellEnd"/>
      <w:r>
        <w:rPr>
          <w:lang w:val="es-CO"/>
        </w:rPr>
        <w:t xml:space="preserve"> et al 1996 lo explica, pero como este no es el objetivo del trabajo se escoge 0.16 para el valor L que es el sugerido por el autor.</w:t>
      </w:r>
    </w:p>
  </w:comment>
  <w:comment w:id="149" w:author="Palacios Taboada, Ana Claudia" w:date="2020-11-17T16:03:00Z" w:initials="PTAC">
    <w:p w14:paraId="1257EB7D" w14:textId="6CD8780B" w:rsidR="002C2803" w:rsidRPr="00FF6796" w:rsidRDefault="002C2803">
      <w:pPr>
        <w:pStyle w:val="CommentText"/>
        <w:rPr>
          <w:lang w:val="es-419"/>
        </w:rPr>
      </w:pPr>
      <w:r>
        <w:rPr>
          <w:rStyle w:val="CommentReference"/>
        </w:rPr>
        <w:annotationRef/>
      </w:r>
      <w:proofErr w:type="gramStart"/>
      <w:r w:rsidRPr="00FF6796">
        <w:rPr>
          <w:lang w:val="es-419"/>
        </w:rPr>
        <w:t>Qué es el Azul?</w:t>
      </w:r>
      <w:proofErr w:type="gramEnd"/>
      <w:r w:rsidRPr="00FF6796">
        <w:rPr>
          <w:lang w:val="es-419"/>
        </w:rPr>
        <w:t xml:space="preserve"> </w:t>
      </w:r>
      <w:proofErr w:type="gramStart"/>
      <w:r w:rsidRPr="00FF6796">
        <w:rPr>
          <w:lang w:val="es-419"/>
        </w:rPr>
        <w:t>Cómo e</w:t>
      </w:r>
      <w:r>
        <w:rPr>
          <w:lang w:val="es-419"/>
        </w:rPr>
        <w:t>s que incluir la banda azul hace que se tome en cuenta las altas cantidades de biomasa?</w:t>
      </w:r>
      <w:proofErr w:type="gramEnd"/>
    </w:p>
  </w:comment>
  <w:comment w:id="150" w:author="Montenegro, Frank David (Alliance Bioversity-CIAT)" w:date="2020-12-05T11:10:00Z" w:initials="MFD(B">
    <w:p w14:paraId="32E9EE23" w14:textId="689CA65B" w:rsidR="002C2803" w:rsidRPr="00CC0984" w:rsidRDefault="002C2803">
      <w:pPr>
        <w:pStyle w:val="CommentText"/>
        <w:rPr>
          <w:lang w:val="es-CO"/>
        </w:rPr>
      </w:pPr>
      <w:r>
        <w:rPr>
          <w:rStyle w:val="CommentReference"/>
        </w:rPr>
        <w:annotationRef/>
      </w:r>
      <w:r w:rsidRPr="00CC0984">
        <w:rPr>
          <w:lang w:val="es-CO"/>
        </w:rPr>
        <w:t>Este es un proceso bioquímico de cual</w:t>
      </w:r>
      <w:r>
        <w:rPr>
          <w:lang w:val="es-CO"/>
        </w:rPr>
        <w:t>quier vegetación, te la explicare a continuación: la vegetación tiene fotosistemas, estos a su vez tienen contenido de clorofila, la clorofila se alimenta de la energía electromagnética especialmente de las longitudes de ondas que están en el azul y rojo, por esta razón es que nosotros vemos que la vegetación es verde en su mayoría, los índices de vegetación son configuraciones matemáticas que comprenden las bandas o longitudes de ondas BLUE y RED. Por otro lado, la banda NIR hace alusión a la estructura de la hoja. Entonces si se agrega la banda azul podrás captar más vegetación que se puede escapar de la banda roja entonces podrás captar mas biomasa.</w:t>
      </w:r>
    </w:p>
  </w:comment>
  <w:comment w:id="151" w:author="Salazar, Lina Piedad" w:date="2020-12-03T15:53:00Z" w:initials="SLP">
    <w:p w14:paraId="08597311" w14:textId="5A53463B" w:rsidR="002C2803" w:rsidRPr="000F24CF" w:rsidRDefault="002C2803">
      <w:pPr>
        <w:pStyle w:val="CommentText"/>
        <w:rPr>
          <w:lang w:val="es-ES_tradnl"/>
        </w:rPr>
      </w:pPr>
      <w:r>
        <w:rPr>
          <w:rStyle w:val="CommentReference"/>
        </w:rPr>
        <w:annotationRef/>
      </w:r>
      <w:proofErr w:type="gramStart"/>
      <w:r w:rsidRPr="000F24CF">
        <w:rPr>
          <w:lang w:val="es-ES_tradnl"/>
        </w:rPr>
        <w:t>Que significan la</w:t>
      </w:r>
      <w:r>
        <w:rPr>
          <w:lang w:val="es-ES_tradnl"/>
        </w:rPr>
        <w:t>s variables?</w:t>
      </w:r>
      <w:proofErr w:type="gramEnd"/>
      <w:r>
        <w:rPr>
          <w:lang w:val="es-ES_tradnl"/>
        </w:rPr>
        <w:t xml:space="preserve"> </w:t>
      </w:r>
      <w:proofErr w:type="gramStart"/>
      <w:r>
        <w:rPr>
          <w:lang w:val="es-ES_tradnl"/>
        </w:rPr>
        <w:t>Cual efecto del suelo y aerosoles?</w:t>
      </w:r>
      <w:proofErr w:type="gramEnd"/>
    </w:p>
  </w:comment>
  <w:comment w:id="152" w:author="Montenegro, Frank David (Alliance Bioversity-CIAT)" w:date="2020-12-08T13:41:00Z" w:initials="MFD(B">
    <w:p w14:paraId="677A3C1B" w14:textId="733B2981" w:rsidR="002C2803" w:rsidRPr="001E542E" w:rsidRDefault="002C2803">
      <w:pPr>
        <w:pStyle w:val="CommentText"/>
        <w:rPr>
          <w:lang w:val="es-CO"/>
        </w:rPr>
      </w:pPr>
      <w:r>
        <w:rPr>
          <w:rStyle w:val="CommentReference"/>
        </w:rPr>
        <w:annotationRef/>
      </w:r>
      <w:r w:rsidRPr="001E542E">
        <w:rPr>
          <w:lang w:val="es-CO"/>
        </w:rPr>
        <w:t xml:space="preserve">El </w:t>
      </w:r>
      <w:r>
        <w:rPr>
          <w:lang w:val="es-CO"/>
        </w:rPr>
        <w:t xml:space="preserve">efecto del suelo desnudo hace que la reflectancia de las imágenes suba lo que hay una saturación de </w:t>
      </w:r>
      <w:proofErr w:type="spellStart"/>
      <w:r>
        <w:rPr>
          <w:lang w:val="es-CO"/>
        </w:rPr>
        <w:t>informacion</w:t>
      </w:r>
      <w:proofErr w:type="spellEnd"/>
      <w:r>
        <w:rPr>
          <w:lang w:val="es-CO"/>
        </w:rPr>
        <w:t xml:space="preserve">, por otro </w:t>
      </w:r>
      <w:proofErr w:type="gramStart"/>
      <w:r>
        <w:rPr>
          <w:lang w:val="es-CO"/>
        </w:rPr>
        <w:t>lado</w:t>
      </w:r>
      <w:proofErr w:type="gramEnd"/>
      <w:r>
        <w:rPr>
          <w:lang w:val="es-CO"/>
        </w:rPr>
        <w:t xml:space="preserve"> los aerosoles hace referencia a una capa atmosférica.</w:t>
      </w:r>
    </w:p>
  </w:comment>
  <w:comment w:id="160" w:author="Salazar, Lina Piedad" w:date="2020-12-03T15:54:00Z" w:initials="SLP">
    <w:p w14:paraId="0BEF8D41" w14:textId="54EFCF32" w:rsidR="002C2803" w:rsidRPr="00DB6720" w:rsidRDefault="002C2803">
      <w:pPr>
        <w:pStyle w:val="CommentText"/>
        <w:rPr>
          <w:lang w:val="es-ES_tradnl"/>
        </w:rPr>
      </w:pPr>
      <w:r>
        <w:rPr>
          <w:rStyle w:val="CommentReference"/>
        </w:rPr>
        <w:annotationRef/>
      </w:r>
      <w:proofErr w:type="gramStart"/>
      <w:r w:rsidRPr="00DB6720">
        <w:rPr>
          <w:lang w:val="es-ES_tradnl"/>
        </w:rPr>
        <w:t>Entonces este í</w:t>
      </w:r>
      <w:r>
        <w:rPr>
          <w:lang w:val="es-ES_tradnl"/>
        </w:rPr>
        <w:t>ndice mide el estrés hídrico al que está sometida una planta?</w:t>
      </w:r>
      <w:proofErr w:type="gramEnd"/>
    </w:p>
  </w:comment>
  <w:comment w:id="161" w:author="Montenegro, Frank David (Alliance Bioversity-CIAT)" w:date="2020-12-08T13:42:00Z" w:initials="MFD(B">
    <w:p w14:paraId="55B4C26C" w14:textId="1027846F" w:rsidR="002C2803" w:rsidRPr="001E542E" w:rsidRDefault="002C2803">
      <w:pPr>
        <w:pStyle w:val="CommentText"/>
        <w:rPr>
          <w:lang w:val="es-CO"/>
        </w:rPr>
      </w:pPr>
      <w:r>
        <w:rPr>
          <w:rStyle w:val="CommentReference"/>
        </w:rPr>
        <w:annotationRef/>
      </w:r>
      <w:proofErr w:type="spellStart"/>
      <w:r w:rsidRPr="001E542E">
        <w:rPr>
          <w:lang w:val="es-CO"/>
        </w:rPr>
        <w:t>Si</w:t>
      </w:r>
      <w:proofErr w:type="spellEnd"/>
      <w:r w:rsidRPr="001E542E">
        <w:rPr>
          <w:lang w:val="es-CO"/>
        </w:rPr>
        <w:t xml:space="preserve">, es un gran </w:t>
      </w:r>
      <w:proofErr w:type="spellStart"/>
      <w:r w:rsidRPr="001E542E">
        <w:rPr>
          <w:lang w:val="es-CO"/>
        </w:rPr>
        <w:t>idicador</w:t>
      </w:r>
      <w:proofErr w:type="spellEnd"/>
      <w:r w:rsidRPr="001E542E">
        <w:rPr>
          <w:lang w:val="es-CO"/>
        </w:rPr>
        <w:t xml:space="preserve"> para esto</w:t>
      </w:r>
      <w:r>
        <w:rPr>
          <w:lang w:val="es-CO"/>
        </w:rPr>
        <w:t xml:space="preserve">, </w:t>
      </w:r>
      <w:proofErr w:type="spellStart"/>
      <w:r>
        <w:rPr>
          <w:lang w:val="es-CO"/>
        </w:rPr>
        <w:t>ademas</w:t>
      </w:r>
      <w:proofErr w:type="spellEnd"/>
      <w:r>
        <w:rPr>
          <w:lang w:val="es-CO"/>
        </w:rPr>
        <w:t xml:space="preserve"> se usa para medir sequias </w:t>
      </w:r>
      <w:proofErr w:type="gramStart"/>
      <w:r>
        <w:rPr>
          <w:lang w:val="es-CO"/>
        </w:rPr>
        <w:t>meteorológicas ,</w:t>
      </w:r>
      <w:proofErr w:type="gramEnd"/>
      <w:r>
        <w:rPr>
          <w:lang w:val="es-CO"/>
        </w:rPr>
        <w:t xml:space="preserve"> cambios en cuerpos de agua y muchos usos que involucren agua</w:t>
      </w:r>
    </w:p>
  </w:comment>
  <w:comment w:id="169" w:author="Palacios Taboada, Ana Claudia" w:date="2020-11-18T10:12:00Z" w:initials="PTAC">
    <w:p w14:paraId="478225B2" w14:textId="54877859" w:rsidR="002C2803" w:rsidRPr="005C1D4E" w:rsidRDefault="002C2803">
      <w:pPr>
        <w:pStyle w:val="CommentText"/>
        <w:rPr>
          <w:lang w:val="es-ES_tradnl"/>
        </w:rPr>
      </w:pPr>
      <w:r>
        <w:rPr>
          <w:rStyle w:val="CommentReference"/>
        </w:rPr>
        <w:annotationRef/>
      </w:r>
      <w:r w:rsidRPr="005C1D4E">
        <w:rPr>
          <w:lang w:val="es-ES_tradnl"/>
        </w:rPr>
        <w:t>Definir SWIR</w:t>
      </w:r>
    </w:p>
  </w:comment>
  <w:comment w:id="170" w:author="Montenegro, Frank David (Alliance Bioversity-CIAT)" w:date="2020-12-08T13:44:00Z" w:initials="MFD(B">
    <w:p w14:paraId="70F97949" w14:textId="49469457" w:rsidR="002C2803" w:rsidRPr="001E542E" w:rsidRDefault="002C2803">
      <w:pPr>
        <w:pStyle w:val="CommentText"/>
        <w:rPr>
          <w:lang w:val="es-CO"/>
        </w:rPr>
      </w:pPr>
      <w:r>
        <w:rPr>
          <w:rStyle w:val="CommentReference"/>
        </w:rPr>
        <w:annotationRef/>
      </w:r>
      <w:r w:rsidRPr="001E542E">
        <w:rPr>
          <w:lang w:val="es-CO"/>
        </w:rPr>
        <w:t>Banda de infrarrojo lejano</w:t>
      </w:r>
    </w:p>
  </w:comment>
  <w:comment w:id="181" w:author="Palacios Taboada, Ana Claudia" w:date="2020-11-18T10:13:00Z" w:initials="PTAC">
    <w:p w14:paraId="42751D18" w14:textId="63AF89BE" w:rsidR="002C2803" w:rsidRPr="00FF6796" w:rsidRDefault="002C2803">
      <w:pPr>
        <w:pStyle w:val="CommentText"/>
        <w:rPr>
          <w:lang w:val="es-419"/>
        </w:rPr>
      </w:pPr>
      <w:r>
        <w:rPr>
          <w:rStyle w:val="CommentReference"/>
        </w:rPr>
        <w:annotationRef/>
      </w:r>
      <w:proofErr w:type="gramStart"/>
      <w:r w:rsidRPr="00FF6796">
        <w:rPr>
          <w:lang w:val="es-419"/>
        </w:rPr>
        <w:t>Quiénes pueden manejar el riesgo en tie</w:t>
      </w:r>
      <w:r>
        <w:rPr>
          <w:lang w:val="es-419"/>
        </w:rPr>
        <w:t>mpo real?</w:t>
      </w:r>
      <w:proofErr w:type="gramEnd"/>
      <w:r>
        <w:rPr>
          <w:lang w:val="es-419"/>
        </w:rPr>
        <w:t xml:space="preserve"> </w:t>
      </w:r>
      <w:proofErr w:type="gramStart"/>
      <w:r>
        <w:rPr>
          <w:lang w:val="es-419"/>
        </w:rPr>
        <w:t>O el índice permite manejar el riego en tiempo real?</w:t>
      </w:r>
      <w:proofErr w:type="gramEnd"/>
    </w:p>
  </w:comment>
  <w:comment w:id="182" w:author="Montenegro, Frank David (Alliance Bioversity-CIAT)" w:date="2020-12-08T13:45:00Z" w:initials="MFD(B">
    <w:p w14:paraId="389426EC" w14:textId="43606FAA" w:rsidR="002C2803" w:rsidRPr="001E542E" w:rsidRDefault="002C2803">
      <w:pPr>
        <w:pStyle w:val="CommentText"/>
        <w:rPr>
          <w:lang w:val="es-CO"/>
        </w:rPr>
      </w:pPr>
      <w:r>
        <w:rPr>
          <w:rStyle w:val="CommentReference"/>
        </w:rPr>
        <w:annotationRef/>
      </w:r>
      <w:r w:rsidRPr="001E542E">
        <w:rPr>
          <w:lang w:val="es-CO"/>
        </w:rPr>
        <w:t xml:space="preserve">El índice es un indicador ya depende </w:t>
      </w:r>
      <w:r>
        <w:rPr>
          <w:lang w:val="es-CO"/>
        </w:rPr>
        <w:t>del sistema que se tenga para tomar decisiones, si estas totalmente automatizado y con AI, puedes que los valores del índice activen el riego.</w:t>
      </w:r>
    </w:p>
  </w:comment>
  <w:comment w:id="191" w:author="Palacios Taboada, Ana Claudia" w:date="2020-11-18T10:20:00Z" w:initials="PTAC">
    <w:p w14:paraId="4B070E0D" w14:textId="06522057" w:rsidR="002C2803" w:rsidRPr="00FF6796" w:rsidRDefault="002C2803">
      <w:pPr>
        <w:pStyle w:val="CommentText"/>
        <w:rPr>
          <w:lang w:val="es-419"/>
        </w:rPr>
      </w:pPr>
      <w:r>
        <w:rPr>
          <w:rStyle w:val="CommentReference"/>
        </w:rPr>
        <w:annotationRef/>
      </w:r>
      <w:r>
        <w:rPr>
          <w:lang w:val="es-419"/>
        </w:rPr>
        <w:t>Dar ejemplos de estudios relacionados en los que se haya utilizado este método.</w:t>
      </w:r>
    </w:p>
  </w:comment>
  <w:comment w:id="192" w:author="Montenegro, Frank David (Alliance Bioversity-CIAT)" w:date="2020-12-08T13:47:00Z" w:initials="MFD(B">
    <w:p w14:paraId="1C32CCC4" w14:textId="0CBB2712" w:rsidR="002C2803" w:rsidRPr="00C47459" w:rsidRDefault="002C2803">
      <w:pPr>
        <w:pStyle w:val="CommentText"/>
        <w:rPr>
          <w:lang w:val="es-CO"/>
        </w:rPr>
      </w:pPr>
      <w:r>
        <w:rPr>
          <w:rStyle w:val="CommentReference"/>
        </w:rPr>
        <w:annotationRef/>
      </w:r>
      <w:r w:rsidRPr="00C47459">
        <w:rPr>
          <w:lang w:val="es-CO"/>
        </w:rPr>
        <w:t xml:space="preserve">Se </w:t>
      </w:r>
      <w:proofErr w:type="spellStart"/>
      <w:r w:rsidRPr="00C47459">
        <w:rPr>
          <w:lang w:val="es-CO"/>
        </w:rPr>
        <w:t>agrego</w:t>
      </w:r>
      <w:proofErr w:type="spellEnd"/>
      <w:r w:rsidRPr="00C47459">
        <w:rPr>
          <w:lang w:val="es-CO"/>
        </w:rPr>
        <w:t xml:space="preserve"> a estado del arte</w:t>
      </w:r>
    </w:p>
  </w:comment>
  <w:comment w:id="195" w:author="Salazar, Lina Piedad" w:date="2020-12-03T15:55:00Z" w:initials="SLP">
    <w:p w14:paraId="565A0F7D" w14:textId="701C9EDB" w:rsidR="002C2803" w:rsidRPr="00044D93" w:rsidRDefault="002C2803">
      <w:pPr>
        <w:pStyle w:val="CommentText"/>
        <w:rPr>
          <w:lang w:val="es-ES_tradnl"/>
        </w:rPr>
      </w:pPr>
      <w:r>
        <w:rPr>
          <w:rStyle w:val="CommentReference"/>
        </w:rPr>
        <w:annotationRef/>
      </w:r>
      <w:proofErr w:type="gramStart"/>
      <w:r w:rsidRPr="00044D93">
        <w:rPr>
          <w:lang w:val="es-ES_tradnl"/>
        </w:rPr>
        <w:t>Cual es</w:t>
      </w:r>
      <w:r>
        <w:rPr>
          <w:lang w:val="es-ES_tradnl"/>
        </w:rPr>
        <w:t xml:space="preserve"> esta estadística?</w:t>
      </w:r>
      <w:proofErr w:type="gramEnd"/>
    </w:p>
  </w:comment>
  <w:comment w:id="196" w:author="Montenegro, Frank David (Alliance Bioversity-CIAT)" w:date="2020-12-08T13:47:00Z" w:initials="MFD(B">
    <w:p w14:paraId="7156BAF6" w14:textId="3133AE30" w:rsidR="002C2803" w:rsidRPr="00C47459" w:rsidRDefault="002C2803">
      <w:pPr>
        <w:pStyle w:val="CommentText"/>
        <w:rPr>
          <w:lang w:val="es-CO"/>
        </w:rPr>
      </w:pPr>
      <w:r>
        <w:rPr>
          <w:rStyle w:val="CommentReference"/>
        </w:rPr>
        <w:annotationRef/>
      </w:r>
      <w:proofErr w:type="spellStart"/>
      <w:r w:rsidRPr="00C47459">
        <w:rPr>
          <w:lang w:val="es-CO"/>
        </w:rPr>
        <w:t>Deviation</w:t>
      </w:r>
      <w:proofErr w:type="spellEnd"/>
      <w:r w:rsidRPr="00C47459">
        <w:rPr>
          <w:lang w:val="es-CO"/>
        </w:rPr>
        <w:t xml:space="preserve"> standard</w:t>
      </w:r>
    </w:p>
  </w:comment>
  <w:comment w:id="199" w:author="Palacios Taboada, Ana Claudia" w:date="2020-11-18T10:15:00Z" w:initials="PTAC">
    <w:p w14:paraId="251BB4EE" w14:textId="231BF000" w:rsidR="002C2803" w:rsidRPr="00FF6796" w:rsidRDefault="002C2803">
      <w:pPr>
        <w:pStyle w:val="CommentText"/>
        <w:rPr>
          <w:lang w:val="es-419"/>
        </w:rPr>
      </w:pPr>
      <w:r>
        <w:rPr>
          <w:rStyle w:val="CommentReference"/>
        </w:rPr>
        <w:annotationRef/>
      </w:r>
      <w:proofErr w:type="gramStart"/>
      <w:r w:rsidRPr="00FF6796">
        <w:rPr>
          <w:lang w:val="es-419"/>
        </w:rPr>
        <w:t>Se define como…?</w:t>
      </w:r>
      <w:proofErr w:type="gramEnd"/>
    </w:p>
  </w:comment>
  <w:comment w:id="200" w:author="Montenegro, Frank David (Alliance Bioversity-CIAT)" w:date="2020-12-08T13:48:00Z" w:initials="MFD(B">
    <w:p w14:paraId="37CB5876" w14:textId="6801E5D8" w:rsidR="002C2803" w:rsidRPr="00C47459" w:rsidRDefault="002C2803">
      <w:pPr>
        <w:pStyle w:val="CommentText"/>
        <w:rPr>
          <w:lang w:val="es-CO"/>
        </w:rPr>
      </w:pPr>
      <w:r>
        <w:rPr>
          <w:rStyle w:val="CommentReference"/>
        </w:rPr>
        <w:annotationRef/>
      </w:r>
      <w:r w:rsidRPr="00C47459">
        <w:rPr>
          <w:lang w:val="es-CO"/>
        </w:rPr>
        <w:t>En las ecuaciones que están abajo</w:t>
      </w:r>
    </w:p>
  </w:comment>
  <w:comment w:id="201" w:author="Salazar, Lina Piedad" w:date="2020-12-03T15:56:00Z" w:initials="SLP">
    <w:p w14:paraId="15073B36" w14:textId="05FD11DD" w:rsidR="002C2803" w:rsidRPr="00044D93" w:rsidRDefault="002C2803">
      <w:pPr>
        <w:pStyle w:val="CommentText"/>
        <w:rPr>
          <w:lang w:val="es-ES_tradnl"/>
        </w:rPr>
      </w:pPr>
      <w:r>
        <w:rPr>
          <w:rStyle w:val="CommentReference"/>
        </w:rPr>
        <w:annotationRef/>
      </w:r>
      <w:r w:rsidRPr="00044D93">
        <w:rPr>
          <w:lang w:val="es-ES_tradnl"/>
        </w:rPr>
        <w:t>Recuerdo que en una d</w:t>
      </w:r>
      <w:r>
        <w:rPr>
          <w:lang w:val="es-ES_tradnl"/>
        </w:rPr>
        <w:t xml:space="preserve">e las presentaciones había una figura y una explicación </w:t>
      </w:r>
      <w:proofErr w:type="spellStart"/>
      <w:r>
        <w:rPr>
          <w:lang w:val="es-ES_tradnl"/>
        </w:rPr>
        <w:t>mas</w:t>
      </w:r>
      <w:proofErr w:type="spellEnd"/>
      <w:r>
        <w:rPr>
          <w:lang w:val="es-ES_tradnl"/>
        </w:rPr>
        <w:t xml:space="preserve"> comprensible para los mortales. Está bien dejar </w:t>
      </w:r>
      <w:proofErr w:type="gramStart"/>
      <w:r>
        <w:rPr>
          <w:lang w:val="es-ES_tradnl"/>
        </w:rPr>
        <w:t>esta</w:t>
      </w:r>
      <w:proofErr w:type="gramEnd"/>
      <w:r>
        <w:rPr>
          <w:lang w:val="es-ES_tradnl"/>
        </w:rPr>
        <w:t xml:space="preserve"> pero incluir algo un poco </w:t>
      </w:r>
      <w:proofErr w:type="spellStart"/>
      <w:r>
        <w:rPr>
          <w:lang w:val="es-ES_tradnl"/>
        </w:rPr>
        <w:t>mas</w:t>
      </w:r>
      <w:proofErr w:type="spellEnd"/>
      <w:r>
        <w:rPr>
          <w:lang w:val="es-ES_tradnl"/>
        </w:rPr>
        <w:t xml:space="preserve"> light. </w:t>
      </w:r>
    </w:p>
  </w:comment>
  <w:comment w:id="202" w:author="Montenegro, Frank David (Alliance Bioversity-CIAT)" w:date="2020-12-08T17:47:00Z" w:initials="MFD(B">
    <w:p w14:paraId="5E623397" w14:textId="6E5901C2" w:rsidR="002C2803" w:rsidRPr="008404C2" w:rsidRDefault="002C2803">
      <w:pPr>
        <w:pStyle w:val="CommentText"/>
        <w:rPr>
          <w:lang w:val="es-CO"/>
        </w:rPr>
      </w:pPr>
      <w:r>
        <w:rPr>
          <w:rStyle w:val="CommentReference"/>
        </w:rPr>
        <w:annotationRef/>
      </w:r>
      <w:proofErr w:type="spellStart"/>
      <w:r w:rsidRPr="008404C2">
        <w:rPr>
          <w:lang w:val="es-CO"/>
        </w:rPr>
        <w:t>Podria</w:t>
      </w:r>
      <w:proofErr w:type="spellEnd"/>
      <w:r w:rsidRPr="008404C2">
        <w:rPr>
          <w:lang w:val="es-CO"/>
        </w:rPr>
        <w:t xml:space="preserve"> incluirla</w:t>
      </w:r>
      <w:r>
        <w:rPr>
          <w:lang w:val="es-CO"/>
        </w:rPr>
        <w:t xml:space="preserve"> algo </w:t>
      </w:r>
      <w:proofErr w:type="spellStart"/>
      <w:r>
        <w:rPr>
          <w:lang w:val="es-CO"/>
        </w:rPr>
        <w:t>mas</w:t>
      </w:r>
      <w:proofErr w:type="spellEnd"/>
      <w:r>
        <w:rPr>
          <w:lang w:val="es-CO"/>
        </w:rPr>
        <w:t xml:space="preserve"> suave,</w:t>
      </w:r>
      <w:r w:rsidRPr="008404C2">
        <w:rPr>
          <w:lang w:val="es-CO"/>
        </w:rPr>
        <w:t xml:space="preserve"> pero teniendo en cuenta q</w:t>
      </w:r>
      <w:r>
        <w:rPr>
          <w:lang w:val="es-CO"/>
        </w:rPr>
        <w:t>ue este es un reporte creo que debe tener un peso científico que lo respalde.</w:t>
      </w:r>
    </w:p>
  </w:comment>
  <w:comment w:id="203" w:author="Palacios Taboada, Ana Claudia" w:date="2020-11-18T10:16:00Z" w:initials="PTAC">
    <w:p w14:paraId="01D2E906" w14:textId="3DA580D0" w:rsidR="002C2803" w:rsidRPr="00FF6796" w:rsidRDefault="002C2803">
      <w:pPr>
        <w:pStyle w:val="CommentText"/>
        <w:rPr>
          <w:lang w:val="es-419"/>
        </w:rPr>
      </w:pPr>
      <w:r>
        <w:rPr>
          <w:rStyle w:val="CommentReference"/>
        </w:rPr>
        <w:annotationRef/>
      </w:r>
      <w:proofErr w:type="gramStart"/>
      <w:r w:rsidRPr="00FF6796">
        <w:rPr>
          <w:lang w:val="es-419"/>
        </w:rPr>
        <w:t>Por qué se utiliza esta f</w:t>
      </w:r>
      <w:r>
        <w:rPr>
          <w:lang w:val="es-419"/>
        </w:rPr>
        <w:t>órmula de desviación estándar?</w:t>
      </w:r>
      <w:proofErr w:type="gramEnd"/>
    </w:p>
  </w:comment>
  <w:comment w:id="204" w:author="Montenegro, Frank David (Alliance Bioversity-CIAT)" w:date="2020-12-08T13:49:00Z" w:initials="MFD(B">
    <w:p w14:paraId="5737ACBE" w14:textId="712ECBAB" w:rsidR="002C2803" w:rsidRPr="00C47459" w:rsidRDefault="002C2803">
      <w:pPr>
        <w:pStyle w:val="CommentText"/>
        <w:rPr>
          <w:lang w:val="es-CO"/>
        </w:rPr>
      </w:pPr>
      <w:r>
        <w:rPr>
          <w:rStyle w:val="CommentReference"/>
        </w:rPr>
        <w:annotationRef/>
      </w:r>
      <w:r>
        <w:rPr>
          <w:lang w:val="es-CO"/>
        </w:rPr>
        <w:t>Para saber si hay vínculo entre los datos y generar las decisiones de si hay tendencia o no</w:t>
      </w:r>
    </w:p>
  </w:comment>
  <w:comment w:id="212" w:author="Palacios Taboada, Ana Claudia" w:date="2020-11-18T10:23:00Z" w:initials="PTAC">
    <w:p w14:paraId="3DF979A3" w14:textId="3C2DB448" w:rsidR="002C2803" w:rsidRPr="00F655F5" w:rsidRDefault="002C2803">
      <w:pPr>
        <w:pStyle w:val="CommentText"/>
        <w:rPr>
          <w:lang w:val="es-419"/>
        </w:rPr>
      </w:pPr>
      <w:r>
        <w:rPr>
          <w:rStyle w:val="CommentReference"/>
        </w:rPr>
        <w:annotationRef/>
      </w:r>
      <w:r w:rsidRPr="00F655F5">
        <w:rPr>
          <w:lang w:val="es-419"/>
        </w:rPr>
        <w:t xml:space="preserve">Ok. Pero </w:t>
      </w:r>
      <w:proofErr w:type="spellStart"/>
      <w:r w:rsidRPr="00F655F5">
        <w:rPr>
          <w:lang w:val="es-419"/>
        </w:rPr>
        <w:t>describer</w:t>
      </w:r>
      <w:proofErr w:type="spellEnd"/>
      <w:r w:rsidRPr="00F655F5">
        <w:rPr>
          <w:lang w:val="es-419"/>
        </w:rPr>
        <w:t xml:space="preserve"> en qu</w:t>
      </w:r>
      <w:r>
        <w:rPr>
          <w:lang w:val="es-419"/>
        </w:rPr>
        <w:t xml:space="preserve">é consiste, ventajas/desventajas con respecto a los otros métodos. </w:t>
      </w:r>
      <w:proofErr w:type="gramStart"/>
      <w:r>
        <w:rPr>
          <w:lang w:val="es-419"/>
        </w:rPr>
        <w:t>Qué otros estudios similares han utilizado este método?</w:t>
      </w:r>
      <w:proofErr w:type="gramEnd"/>
    </w:p>
  </w:comment>
  <w:comment w:id="213" w:author="Salazar, Lina Piedad" w:date="2020-12-03T15:59:00Z" w:initials="SLP">
    <w:p w14:paraId="6D5B5DE3" w14:textId="78C4B871" w:rsidR="002C2803" w:rsidRPr="00976B9B" w:rsidRDefault="002C2803">
      <w:pPr>
        <w:pStyle w:val="CommentText"/>
        <w:rPr>
          <w:lang w:val="es-ES_tradnl"/>
        </w:rPr>
      </w:pPr>
      <w:r>
        <w:rPr>
          <w:rStyle w:val="CommentReference"/>
        </w:rPr>
        <w:annotationRef/>
      </w:r>
      <w:proofErr w:type="spellStart"/>
      <w:r w:rsidRPr="00976B9B">
        <w:rPr>
          <w:lang w:val="es-ES_tradnl"/>
        </w:rPr>
        <w:t>Mas</w:t>
      </w:r>
      <w:proofErr w:type="spellEnd"/>
      <w:r w:rsidRPr="00976B9B">
        <w:rPr>
          <w:lang w:val="es-ES_tradnl"/>
        </w:rPr>
        <w:t xml:space="preserve"> que otros estudios sería importante resaltar </w:t>
      </w:r>
      <w:r>
        <w:rPr>
          <w:lang w:val="es-ES_tradnl"/>
        </w:rPr>
        <w:t xml:space="preserve">cual es la diferencia entre </w:t>
      </w:r>
      <w:proofErr w:type="gramStart"/>
      <w:r>
        <w:rPr>
          <w:lang w:val="es-ES_tradnl"/>
        </w:rPr>
        <w:t>los diferentes metodologías</w:t>
      </w:r>
      <w:proofErr w:type="gramEnd"/>
      <w:r>
        <w:rPr>
          <w:lang w:val="es-ES_tradnl"/>
        </w:rPr>
        <w:t xml:space="preserve"> </w:t>
      </w:r>
      <w:proofErr w:type="spellStart"/>
      <w:r>
        <w:rPr>
          <w:lang w:val="es-ES_tradnl"/>
        </w:rPr>
        <w:t>mediavar</w:t>
      </w:r>
      <w:proofErr w:type="spellEnd"/>
      <w:r>
        <w:rPr>
          <w:lang w:val="es-ES_tradnl"/>
        </w:rPr>
        <w:t xml:space="preserve">, </w:t>
      </w:r>
      <w:proofErr w:type="spellStart"/>
      <w:r>
        <w:rPr>
          <w:lang w:val="es-ES_tradnl"/>
        </w:rPr>
        <w:t>Land</w:t>
      </w:r>
      <w:proofErr w:type="spellEnd"/>
      <w:r>
        <w:rPr>
          <w:lang w:val="es-ES_tradnl"/>
        </w:rPr>
        <w:t>….</w:t>
      </w:r>
    </w:p>
  </w:comment>
  <w:comment w:id="215" w:author="Palacios Taboada, Ana Claudia" w:date="2020-11-18T10:20:00Z" w:initials="PTAC">
    <w:p w14:paraId="7742CB55" w14:textId="49D0DD91" w:rsidR="002C2803" w:rsidRPr="00FF6796" w:rsidRDefault="002C2803" w:rsidP="00FF6796">
      <w:pPr>
        <w:pStyle w:val="CommentText"/>
        <w:rPr>
          <w:lang w:val="es-419"/>
        </w:rPr>
      </w:pPr>
      <w:r>
        <w:rPr>
          <w:rStyle w:val="CommentReference"/>
        </w:rPr>
        <w:annotationRef/>
      </w:r>
      <w:proofErr w:type="gramStart"/>
      <w:r w:rsidRPr="002D325A">
        <w:rPr>
          <w:lang w:val="es-419"/>
        </w:rPr>
        <w:t>Cuál es la hipótesis nula y</w:t>
      </w:r>
      <w:r>
        <w:rPr>
          <w:lang w:val="es-419"/>
        </w:rPr>
        <w:t xml:space="preserve"> cuál la hipótesis alternativa en este método?</w:t>
      </w:r>
      <w:proofErr w:type="gramEnd"/>
    </w:p>
  </w:comment>
  <w:comment w:id="216" w:author="Montenegro, Frank David (Alliance Bioversity-CIAT)" w:date="2020-12-09T10:53:00Z" w:initials="MFD(B">
    <w:p w14:paraId="7641B824" w14:textId="4AF33048" w:rsidR="002C2803" w:rsidRPr="002C2803" w:rsidRDefault="002C2803">
      <w:pPr>
        <w:pStyle w:val="CommentText"/>
        <w:rPr>
          <w:lang w:val="es-CO"/>
        </w:rPr>
      </w:pPr>
      <w:r>
        <w:rPr>
          <w:rStyle w:val="CommentReference"/>
        </w:rPr>
        <w:annotationRef/>
      </w:r>
      <w:r w:rsidRPr="002C2803">
        <w:rPr>
          <w:lang w:val="es-CO"/>
        </w:rPr>
        <w:t>Hecho</w:t>
      </w:r>
    </w:p>
  </w:comment>
  <w:comment w:id="217" w:author="Palacios Taboada, Ana Claudia" w:date="2020-11-18T11:52:00Z" w:initials="PTAC">
    <w:p w14:paraId="4C9670B1" w14:textId="2CB936F5" w:rsidR="002C2803" w:rsidRPr="005F24F2" w:rsidRDefault="002C2803">
      <w:pPr>
        <w:pStyle w:val="CommentText"/>
        <w:rPr>
          <w:lang w:val="es-419"/>
        </w:rPr>
      </w:pPr>
      <w:r>
        <w:rPr>
          <w:rStyle w:val="CommentReference"/>
        </w:rPr>
        <w:annotationRef/>
      </w:r>
      <w:r w:rsidRPr="005F24F2">
        <w:rPr>
          <w:lang w:val="es-419"/>
        </w:rPr>
        <w:t xml:space="preserve">Creo que sería </w:t>
      </w:r>
      <w:r>
        <w:rPr>
          <w:lang w:val="es-419"/>
        </w:rPr>
        <w:t>b</w:t>
      </w:r>
      <w:r w:rsidRPr="005F24F2">
        <w:rPr>
          <w:lang w:val="es-419"/>
        </w:rPr>
        <w:t>ueno de</w:t>
      </w:r>
      <w:r>
        <w:rPr>
          <w:lang w:val="es-419"/>
        </w:rPr>
        <w:t>finir x para nuestro caso.</w:t>
      </w:r>
    </w:p>
  </w:comment>
  <w:comment w:id="270" w:author="Palacios Taboada, Ana Claudia" w:date="2020-11-18T10:22:00Z" w:initials="PTAC">
    <w:p w14:paraId="574A3663" w14:textId="13FA923D" w:rsidR="002C2803" w:rsidRPr="00F655F5" w:rsidRDefault="002C2803">
      <w:pPr>
        <w:pStyle w:val="CommentText"/>
        <w:rPr>
          <w:lang w:val="es-419"/>
        </w:rPr>
      </w:pPr>
      <w:r>
        <w:rPr>
          <w:rStyle w:val="CommentReference"/>
        </w:rPr>
        <w:annotationRef/>
      </w:r>
      <w:r w:rsidRPr="00F655F5">
        <w:rPr>
          <w:lang w:val="es-419"/>
        </w:rPr>
        <w:t xml:space="preserve">Esto quizás debe estar definido al </w:t>
      </w:r>
      <w:r>
        <w:rPr>
          <w:lang w:val="es-419"/>
        </w:rPr>
        <w:t>inicio, porque arriba queda la pregunta de cuál es la hipótesis nula y la alternativa, o ver la forma de que encaje.</w:t>
      </w:r>
    </w:p>
  </w:comment>
  <w:comment w:id="271" w:author="Montenegro, Frank David (Alliance Bioversity-CIAT)" w:date="2020-12-09T10:53:00Z" w:initials="MFD(B">
    <w:p w14:paraId="6E85652F" w14:textId="22B2F058" w:rsidR="002C2803" w:rsidRPr="002C2803" w:rsidRDefault="002C2803">
      <w:pPr>
        <w:pStyle w:val="CommentText"/>
        <w:rPr>
          <w:lang w:val="es-CO"/>
        </w:rPr>
      </w:pPr>
      <w:r>
        <w:rPr>
          <w:rStyle w:val="CommentReference"/>
        </w:rPr>
        <w:annotationRef/>
      </w:r>
      <w:r w:rsidRPr="002C2803">
        <w:rPr>
          <w:lang w:val="es-CO"/>
        </w:rPr>
        <w:t>Hecho.</w:t>
      </w:r>
    </w:p>
  </w:comment>
  <w:comment w:id="281" w:author="Palacios Taboada, Ana Claudia" w:date="2020-11-18T10:28:00Z" w:initials="PTAC">
    <w:p w14:paraId="2AADBFC1" w14:textId="630025B8" w:rsidR="002C2803" w:rsidRPr="005C1D4E" w:rsidRDefault="002C2803">
      <w:pPr>
        <w:pStyle w:val="CommentText"/>
        <w:rPr>
          <w:lang w:val="es-ES_tradnl"/>
        </w:rPr>
      </w:pPr>
      <w:r>
        <w:rPr>
          <w:rStyle w:val="CommentReference"/>
        </w:rPr>
        <w:annotationRef/>
      </w:r>
      <w:r w:rsidRPr="005C1D4E">
        <w:rPr>
          <w:lang w:val="es-ES_tradnl"/>
        </w:rPr>
        <w:t>Es decir…</w:t>
      </w:r>
    </w:p>
  </w:comment>
  <w:comment w:id="282" w:author="Montenegro, Frank David (Alliance Bioversity-CIAT)" w:date="2020-12-09T08:53:00Z" w:initials="MFD(B">
    <w:p w14:paraId="45776DB8" w14:textId="6F4D53A8" w:rsidR="002C2803" w:rsidRPr="002C2803" w:rsidRDefault="002C2803">
      <w:pPr>
        <w:pStyle w:val="CommentText"/>
        <w:rPr>
          <w:lang w:val="es-CO"/>
        </w:rPr>
      </w:pPr>
      <w:r>
        <w:rPr>
          <w:rStyle w:val="CommentReference"/>
        </w:rPr>
        <w:annotationRef/>
      </w:r>
      <w:r w:rsidRPr="002C2803">
        <w:rPr>
          <w:lang w:val="es-CO"/>
        </w:rPr>
        <w:t xml:space="preserve">Se </w:t>
      </w:r>
      <w:proofErr w:type="spellStart"/>
      <w:r w:rsidRPr="002C2803">
        <w:rPr>
          <w:lang w:val="es-CO"/>
        </w:rPr>
        <w:t>anadio</w:t>
      </w:r>
      <w:proofErr w:type="spellEnd"/>
      <w:r w:rsidRPr="002C2803">
        <w:rPr>
          <w:lang w:val="es-CO"/>
        </w:rPr>
        <w:t xml:space="preserve"> </w:t>
      </w:r>
      <w:proofErr w:type="spellStart"/>
      <w:r w:rsidRPr="002C2803">
        <w:rPr>
          <w:lang w:val="es-CO"/>
        </w:rPr>
        <w:t>explicacion</w:t>
      </w:r>
      <w:proofErr w:type="spellEnd"/>
    </w:p>
  </w:comment>
  <w:comment w:id="283" w:author="Salazar, Lina Piedad" w:date="2020-12-03T17:29:00Z" w:initials="SLP">
    <w:p w14:paraId="6A2C5EB1" w14:textId="486CE089" w:rsidR="002C2803" w:rsidRPr="00367554" w:rsidRDefault="002C2803">
      <w:pPr>
        <w:pStyle w:val="CommentText"/>
        <w:rPr>
          <w:lang w:val="es-ES_tradnl"/>
        </w:rPr>
      </w:pPr>
      <w:r>
        <w:rPr>
          <w:rStyle w:val="CommentReference"/>
        </w:rPr>
        <w:annotationRef/>
      </w:r>
      <w:r w:rsidRPr="00367554">
        <w:rPr>
          <w:lang w:val="es-ES_tradnl"/>
        </w:rPr>
        <w:t xml:space="preserve">Esto de áreas de influencia no me queda claro creo que hay que especificar mejor cuales fueron estos puntos. </w:t>
      </w:r>
    </w:p>
  </w:comment>
  <w:comment w:id="286" w:author="Palacios Taboada, Ana Claudia" w:date="2020-11-18T10:29:00Z" w:initials="PTAC">
    <w:p w14:paraId="7374C63B" w14:textId="77777777" w:rsidR="002C2803" w:rsidRDefault="002C2803">
      <w:pPr>
        <w:pStyle w:val="CommentText"/>
        <w:rPr>
          <w:lang w:val="es-419"/>
        </w:rPr>
      </w:pPr>
      <w:r>
        <w:rPr>
          <w:rStyle w:val="CommentReference"/>
        </w:rPr>
        <w:annotationRef/>
      </w:r>
      <w:r w:rsidRPr="00F655F5">
        <w:rPr>
          <w:lang w:val="es-419"/>
        </w:rPr>
        <w:t>Colocar una fila con los tot</w:t>
      </w:r>
      <w:r>
        <w:rPr>
          <w:lang w:val="es-419"/>
        </w:rPr>
        <w:t>ales al final</w:t>
      </w:r>
    </w:p>
    <w:p w14:paraId="7725DE80" w14:textId="239703AD" w:rsidR="002C2803" w:rsidRPr="00F655F5" w:rsidRDefault="002C2803">
      <w:pPr>
        <w:pStyle w:val="CommentText"/>
        <w:rPr>
          <w:lang w:val="es-419"/>
        </w:rPr>
      </w:pPr>
    </w:p>
  </w:comment>
  <w:comment w:id="287" w:author="Salazar, Lina Piedad" w:date="2020-12-03T17:30:00Z" w:initials="SLP">
    <w:p w14:paraId="61E5C316" w14:textId="42712105" w:rsidR="002C2803" w:rsidRPr="00367554" w:rsidRDefault="002C2803">
      <w:pPr>
        <w:pStyle w:val="CommentText"/>
        <w:rPr>
          <w:lang w:val="es-ES_tradnl"/>
        </w:rPr>
      </w:pPr>
      <w:r>
        <w:rPr>
          <w:rStyle w:val="CommentReference"/>
        </w:rPr>
        <w:annotationRef/>
      </w:r>
      <w:proofErr w:type="spellStart"/>
      <w:r w:rsidRPr="00367554">
        <w:rPr>
          <w:lang w:val="es-ES_tradnl"/>
        </w:rPr>
        <w:t>Tambien</w:t>
      </w:r>
      <w:proofErr w:type="spellEnd"/>
      <w:r w:rsidRPr="00367554">
        <w:rPr>
          <w:lang w:val="es-ES_tradnl"/>
        </w:rPr>
        <w:t xml:space="preserve"> </w:t>
      </w:r>
      <w:proofErr w:type="spellStart"/>
      <w:r w:rsidRPr="00367554">
        <w:rPr>
          <w:lang w:val="es-ES_tradnl"/>
        </w:rPr>
        <w:t>divider</w:t>
      </w:r>
      <w:proofErr w:type="spellEnd"/>
      <w:r w:rsidRPr="00367554">
        <w:rPr>
          <w:lang w:val="es-ES_tradnl"/>
        </w:rPr>
        <w:t xml:space="preserve"> por N de PATCA y</w:t>
      </w:r>
      <w:r>
        <w:rPr>
          <w:lang w:val="es-ES_tradnl"/>
        </w:rPr>
        <w:t xml:space="preserve"> N d </w:t>
      </w:r>
      <w:proofErr w:type="spellStart"/>
      <w:r>
        <w:rPr>
          <w:lang w:val="es-ES_tradnl"/>
        </w:rPr>
        <w:t>econtrol</w:t>
      </w:r>
      <w:proofErr w:type="spellEnd"/>
    </w:p>
  </w:comment>
  <w:comment w:id="288" w:author="Montenegro, Frank David (Alliance Bioversity-CIAT)" w:date="2020-12-08T14:38:00Z" w:initials="MFD(B">
    <w:p w14:paraId="2F6CC86E" w14:textId="77777777" w:rsidR="002C2803" w:rsidRDefault="002C2803" w:rsidP="000B7535">
      <w:pPr>
        <w:pStyle w:val="CommentText"/>
        <w:rPr>
          <w:lang w:val="es-CO"/>
        </w:rPr>
      </w:pPr>
      <w:r>
        <w:rPr>
          <w:rStyle w:val="CommentReference"/>
        </w:rPr>
        <w:annotationRef/>
      </w:r>
      <w:r w:rsidRPr="000B7535">
        <w:rPr>
          <w:lang w:val="es-CO"/>
        </w:rPr>
        <w:t xml:space="preserve">En esta </w:t>
      </w:r>
      <w:proofErr w:type="spellStart"/>
      <w:r w:rsidRPr="000B7535">
        <w:rPr>
          <w:lang w:val="es-CO"/>
        </w:rPr>
        <w:t>table</w:t>
      </w:r>
      <w:proofErr w:type="spellEnd"/>
      <w:r w:rsidRPr="000B7535">
        <w:rPr>
          <w:lang w:val="es-CO"/>
        </w:rPr>
        <w:t xml:space="preserve"> no se </w:t>
      </w:r>
      <w:r>
        <w:rPr>
          <w:lang w:val="es-CO"/>
        </w:rPr>
        <w:t>debería de</w:t>
      </w:r>
      <w:r w:rsidRPr="000B7535">
        <w:rPr>
          <w:lang w:val="es-CO"/>
        </w:rPr>
        <w:t xml:space="preserve"> colocar los total</w:t>
      </w:r>
      <w:r>
        <w:rPr>
          <w:lang w:val="es-CO"/>
        </w:rPr>
        <w:t xml:space="preserve">es, </w:t>
      </w:r>
      <w:proofErr w:type="spellStart"/>
      <w:r>
        <w:rPr>
          <w:lang w:val="es-CO"/>
        </w:rPr>
        <w:t>por que</w:t>
      </w:r>
      <w:proofErr w:type="spellEnd"/>
      <w:r>
        <w:rPr>
          <w:lang w:val="es-CO"/>
        </w:rPr>
        <w:t xml:space="preserve"> hay puntos compartidos, ejemplo:</w:t>
      </w:r>
    </w:p>
    <w:p w14:paraId="07AC9619" w14:textId="4E5B15F9" w:rsidR="002C2803" w:rsidRDefault="002C2803" w:rsidP="000B7535">
      <w:pPr>
        <w:pStyle w:val="CommentText"/>
        <w:rPr>
          <w:lang w:val="es-CO"/>
        </w:rPr>
      </w:pPr>
      <w:r>
        <w:rPr>
          <w:lang w:val="es-CO"/>
        </w:rPr>
        <w:t xml:space="preserve">Un punto se mueve y a su vez su buffer queda con áreas de influencia. Así que este punto comparte los dos </w:t>
      </w:r>
      <w:proofErr w:type="spellStart"/>
      <w:proofErr w:type="gramStart"/>
      <w:r>
        <w:rPr>
          <w:lang w:val="es-CO"/>
        </w:rPr>
        <w:t>registros;Si</w:t>
      </w:r>
      <w:proofErr w:type="spellEnd"/>
      <w:proofErr w:type="gramEnd"/>
      <w:r>
        <w:rPr>
          <w:lang w:val="es-CO"/>
        </w:rPr>
        <w:t xml:space="preserve"> desean lo puedo colocar.</w:t>
      </w:r>
    </w:p>
    <w:p w14:paraId="1766DCD5" w14:textId="24747558" w:rsidR="002C2803" w:rsidRPr="000B7535" w:rsidRDefault="002C2803" w:rsidP="000B7535">
      <w:pPr>
        <w:pStyle w:val="CommentText"/>
        <w:rPr>
          <w:lang w:val="es-CO"/>
        </w:rPr>
      </w:pPr>
      <w:r>
        <w:rPr>
          <w:lang w:val="es-CO"/>
        </w:rPr>
        <w:t xml:space="preserve">Para los </w:t>
      </w:r>
      <w:proofErr w:type="spellStart"/>
      <w:r>
        <w:rPr>
          <w:lang w:val="es-CO"/>
        </w:rPr>
        <w:t>patca</w:t>
      </w:r>
      <w:proofErr w:type="spellEnd"/>
      <w:r>
        <w:rPr>
          <w:lang w:val="es-CO"/>
        </w:rPr>
        <w:t xml:space="preserve"> están en una tabla aparte</w:t>
      </w:r>
    </w:p>
  </w:comment>
  <w:comment w:id="289" w:author="Salazar, Lina Piedad" w:date="2020-12-03T17:30:00Z" w:initials="SLP">
    <w:p w14:paraId="03FE992E" w14:textId="633BF3A2" w:rsidR="002C2803" w:rsidRPr="00367554" w:rsidRDefault="002C2803">
      <w:pPr>
        <w:pStyle w:val="CommentText"/>
        <w:rPr>
          <w:lang w:val="es-ES_tradnl"/>
        </w:rPr>
      </w:pPr>
      <w:r>
        <w:rPr>
          <w:rStyle w:val="CommentReference"/>
        </w:rPr>
        <w:annotationRef/>
      </w:r>
      <w:proofErr w:type="spellStart"/>
      <w:r w:rsidRPr="00367554">
        <w:rPr>
          <w:lang w:val="es-ES_tradnl"/>
        </w:rPr>
        <w:t>Areas</w:t>
      </w:r>
      <w:proofErr w:type="spellEnd"/>
      <w:r w:rsidRPr="00367554">
        <w:rPr>
          <w:lang w:val="es-ES_tradnl"/>
        </w:rPr>
        <w:t xml:space="preserve"> inferiores?</w:t>
      </w:r>
    </w:p>
  </w:comment>
  <w:comment w:id="290" w:author="Montenegro, Frank David (Alliance Bioversity-CIAT)" w:date="2020-12-05T11:22:00Z" w:initials="MFD(B">
    <w:p w14:paraId="3F137686" w14:textId="446AC977" w:rsidR="002C2803" w:rsidRPr="008316FE" w:rsidRDefault="002C2803">
      <w:pPr>
        <w:pStyle w:val="CommentText"/>
        <w:rPr>
          <w:lang w:val="es-CO"/>
        </w:rPr>
      </w:pPr>
      <w:r>
        <w:rPr>
          <w:rStyle w:val="CommentReference"/>
        </w:rPr>
        <w:annotationRef/>
      </w:r>
      <w:proofErr w:type="spellStart"/>
      <w:r w:rsidRPr="008316FE">
        <w:rPr>
          <w:lang w:val="es-CO"/>
        </w:rPr>
        <w:t>Si</w:t>
      </w:r>
      <w:proofErr w:type="spellEnd"/>
      <w:r>
        <w:rPr>
          <w:lang w:val="es-CO"/>
        </w:rPr>
        <w:t>,</w:t>
      </w:r>
      <w:r w:rsidRPr="008316FE">
        <w:rPr>
          <w:lang w:val="es-CO"/>
        </w:rPr>
        <w:t xml:space="preserve"> no todas las </w:t>
      </w:r>
      <w:proofErr w:type="spellStart"/>
      <w:r w:rsidRPr="008316FE">
        <w:rPr>
          <w:lang w:val="es-CO"/>
        </w:rPr>
        <w:t>areas</w:t>
      </w:r>
      <w:proofErr w:type="spellEnd"/>
      <w:r w:rsidRPr="008316FE">
        <w:rPr>
          <w:lang w:val="es-CO"/>
        </w:rPr>
        <w:t xml:space="preserve"> pueden s</w:t>
      </w:r>
      <w:r>
        <w:rPr>
          <w:lang w:val="es-CO"/>
        </w:rPr>
        <w:t xml:space="preserve">er monitoreadas </w:t>
      </w:r>
      <w:proofErr w:type="spellStart"/>
      <w:r>
        <w:rPr>
          <w:lang w:val="es-CO"/>
        </w:rPr>
        <w:t>por que</w:t>
      </w:r>
      <w:proofErr w:type="spellEnd"/>
      <w:r>
        <w:rPr>
          <w:lang w:val="es-CO"/>
        </w:rPr>
        <w:t xml:space="preserve"> son parcelas inferiores a 1 </w:t>
      </w:r>
      <w:proofErr w:type="spellStart"/>
      <w:r>
        <w:rPr>
          <w:lang w:val="es-CO"/>
        </w:rPr>
        <w:t>hectarea</w:t>
      </w:r>
      <w:proofErr w:type="spellEnd"/>
      <w:r>
        <w:rPr>
          <w:lang w:val="es-CO"/>
        </w:rPr>
        <w:t xml:space="preserve"> y con la resolución espacial del satélite no es recomendable estas </w:t>
      </w:r>
      <w:proofErr w:type="spellStart"/>
      <w:r>
        <w:rPr>
          <w:lang w:val="es-CO"/>
        </w:rPr>
        <w:t>areas</w:t>
      </w:r>
      <w:proofErr w:type="spellEnd"/>
      <w:r>
        <w:rPr>
          <w:lang w:val="es-CO"/>
        </w:rPr>
        <w:t>.</w:t>
      </w:r>
    </w:p>
  </w:comment>
  <w:comment w:id="292" w:author="Salazar, Lina Piedad" w:date="2020-12-03T17:30:00Z" w:initials="SLP">
    <w:p w14:paraId="0DFE87EA" w14:textId="0845812E" w:rsidR="002C2803" w:rsidRPr="00367554" w:rsidRDefault="002C2803">
      <w:pPr>
        <w:pStyle w:val="CommentText"/>
        <w:rPr>
          <w:lang w:val="es-ES_tradnl"/>
        </w:rPr>
      </w:pPr>
      <w:r>
        <w:rPr>
          <w:rStyle w:val="CommentReference"/>
        </w:rPr>
        <w:annotationRef/>
      </w:r>
      <w:proofErr w:type="spellStart"/>
      <w:r w:rsidRPr="00367554">
        <w:rPr>
          <w:lang w:val="es-ES_tradnl"/>
        </w:rPr>
        <w:t>Inc</w:t>
      </w:r>
      <w:r>
        <w:rPr>
          <w:lang w:val="es-ES_tradnl"/>
        </w:rPr>
        <w:t>rementr</w:t>
      </w:r>
      <w:proofErr w:type="spellEnd"/>
      <w:r>
        <w:rPr>
          <w:lang w:val="es-ES_tradnl"/>
        </w:rPr>
        <w:t xml:space="preserve"> letra… estos son los finales? Me suena que los </w:t>
      </w:r>
      <w:proofErr w:type="gramStart"/>
      <w:r>
        <w:rPr>
          <w:lang w:val="es-ES_tradnl"/>
        </w:rPr>
        <w:t>finales</w:t>
      </w:r>
      <w:proofErr w:type="gramEnd"/>
      <w:r>
        <w:rPr>
          <w:lang w:val="es-ES_tradnl"/>
        </w:rPr>
        <w:t xml:space="preserve"> pero habría que mencionar en el título: Muestra Final de Análisis o algo así </w:t>
      </w:r>
    </w:p>
  </w:comment>
  <w:comment w:id="293" w:author="Montenegro, Frank David (Alliance Bioversity-CIAT)" w:date="2020-12-08T14:57:00Z" w:initials="MFD(B">
    <w:p w14:paraId="7992BBF8" w14:textId="479E5E25" w:rsidR="002C2803" w:rsidRPr="00624617" w:rsidRDefault="002C2803">
      <w:pPr>
        <w:pStyle w:val="CommentText"/>
        <w:rPr>
          <w:lang w:val="es-CO"/>
        </w:rPr>
      </w:pPr>
      <w:r>
        <w:rPr>
          <w:rStyle w:val="CommentReference"/>
        </w:rPr>
        <w:annotationRef/>
      </w:r>
      <w:r w:rsidRPr="00624617">
        <w:rPr>
          <w:lang w:val="es-CO"/>
        </w:rPr>
        <w:t>hecho</w:t>
      </w:r>
    </w:p>
  </w:comment>
  <w:comment w:id="294" w:author="Palacios Taboada, Ana Claudia" w:date="2020-11-18T10:29:00Z" w:initials="PTAC">
    <w:p w14:paraId="16BFEF38" w14:textId="19BD8D38" w:rsidR="002C2803" w:rsidRPr="00F655F5" w:rsidRDefault="002C2803">
      <w:pPr>
        <w:pStyle w:val="CommentText"/>
        <w:rPr>
          <w:lang w:val="es-419"/>
        </w:rPr>
      </w:pPr>
      <w:r>
        <w:rPr>
          <w:rStyle w:val="CommentReference"/>
        </w:rPr>
        <w:annotationRef/>
      </w:r>
      <w:r w:rsidRPr="00F655F5">
        <w:rPr>
          <w:lang w:val="es-419"/>
        </w:rPr>
        <w:t>Colocar una fila con los to</w:t>
      </w:r>
      <w:r>
        <w:rPr>
          <w:lang w:val="es-419"/>
        </w:rPr>
        <w:t>tales al final</w:t>
      </w:r>
    </w:p>
  </w:comment>
  <w:comment w:id="295" w:author="Montenegro, Frank David (Alliance Bioversity-CIAT)" w:date="2020-12-08T14:57:00Z" w:initials="MFD(B">
    <w:p w14:paraId="368EC206" w14:textId="0F9FAA1C" w:rsidR="002C2803" w:rsidRPr="00624617" w:rsidRDefault="002C2803">
      <w:pPr>
        <w:pStyle w:val="CommentText"/>
        <w:rPr>
          <w:lang w:val="es-CO"/>
        </w:rPr>
      </w:pPr>
      <w:r>
        <w:rPr>
          <w:rStyle w:val="CommentReference"/>
        </w:rPr>
        <w:annotationRef/>
      </w:r>
      <w:r w:rsidRPr="00624617">
        <w:rPr>
          <w:lang w:val="es-CO"/>
        </w:rPr>
        <w:t>hecho</w:t>
      </w:r>
    </w:p>
  </w:comment>
  <w:comment w:id="297" w:author="Palacios Taboada, Ana Claudia" w:date="2020-11-18T11:14:00Z" w:initials="PTAC">
    <w:p w14:paraId="53E21126" w14:textId="5F37ED4A" w:rsidR="002C2803" w:rsidRPr="00D378CE" w:rsidRDefault="002C2803">
      <w:pPr>
        <w:pStyle w:val="CommentText"/>
        <w:rPr>
          <w:lang w:val="es-419"/>
        </w:rPr>
      </w:pPr>
      <w:r>
        <w:rPr>
          <w:rStyle w:val="CommentReference"/>
        </w:rPr>
        <w:annotationRef/>
      </w:r>
      <w:proofErr w:type="gramStart"/>
      <w:r w:rsidRPr="00D378CE">
        <w:rPr>
          <w:lang w:val="es-419"/>
        </w:rPr>
        <w:t>Por qué en el primer r</w:t>
      </w:r>
      <w:r>
        <w:rPr>
          <w:lang w:val="es-419"/>
        </w:rPr>
        <w:t>eporte decía 756 imágenes?</w:t>
      </w:r>
      <w:proofErr w:type="gramEnd"/>
    </w:p>
  </w:comment>
  <w:comment w:id="302" w:author="Palacios Taboada, Ana Claudia" w:date="2020-11-18T11:36:00Z" w:initials="PTAC">
    <w:p w14:paraId="19347222" w14:textId="12FBBF35" w:rsidR="002C2803" w:rsidRPr="00DF721D" w:rsidRDefault="002C2803">
      <w:pPr>
        <w:pStyle w:val="CommentText"/>
        <w:rPr>
          <w:lang w:val="es-419"/>
        </w:rPr>
      </w:pPr>
      <w:r>
        <w:rPr>
          <w:rStyle w:val="CommentReference"/>
        </w:rPr>
        <w:annotationRef/>
      </w:r>
      <w:proofErr w:type="gramStart"/>
      <w:r w:rsidRPr="00DF721D">
        <w:rPr>
          <w:lang w:val="es-419"/>
        </w:rPr>
        <w:t xml:space="preserve">Cuál es la frecuencia de </w:t>
      </w:r>
      <w:r>
        <w:rPr>
          <w:lang w:val="es-419"/>
        </w:rPr>
        <w:t>imágenes de estos satélites?</w:t>
      </w:r>
      <w:proofErr w:type="gramEnd"/>
      <w:r>
        <w:rPr>
          <w:lang w:val="es-419"/>
        </w:rPr>
        <w:t xml:space="preserve"> </w:t>
      </w:r>
      <w:proofErr w:type="gramStart"/>
      <w:r>
        <w:rPr>
          <w:lang w:val="es-419"/>
        </w:rPr>
        <w:t>Estamos usando todas?</w:t>
      </w:r>
      <w:proofErr w:type="gramEnd"/>
    </w:p>
  </w:comment>
  <w:comment w:id="303" w:author="Montenegro, Frank David (Alliance Bioversity-CIAT)" w:date="2020-12-08T15:13:00Z" w:initials="MFD(B">
    <w:p w14:paraId="303D5481" w14:textId="577CB91F" w:rsidR="002C2803" w:rsidRPr="00624617" w:rsidRDefault="002C2803">
      <w:pPr>
        <w:pStyle w:val="CommentText"/>
        <w:rPr>
          <w:lang w:val="es-CO"/>
        </w:rPr>
      </w:pPr>
      <w:r>
        <w:rPr>
          <w:rStyle w:val="CommentReference"/>
        </w:rPr>
        <w:annotationRef/>
      </w:r>
      <w:r w:rsidRPr="00624617">
        <w:rPr>
          <w:lang w:val="es-CO"/>
        </w:rPr>
        <w:t xml:space="preserve">La frecuencia es de 16 </w:t>
      </w:r>
      <w:proofErr w:type="spellStart"/>
      <w:r w:rsidRPr="00624617">
        <w:rPr>
          <w:lang w:val="es-CO"/>
        </w:rPr>
        <w:t>dias</w:t>
      </w:r>
      <w:proofErr w:type="spellEnd"/>
    </w:p>
  </w:comment>
  <w:comment w:id="309" w:author="Palacios Taboada, Ana Claudia" w:date="2020-11-18T11:15:00Z" w:initials="PTAC">
    <w:p w14:paraId="631FF010" w14:textId="62A1D4B7" w:rsidR="002C2803" w:rsidRPr="00D378CE" w:rsidRDefault="002C2803">
      <w:pPr>
        <w:pStyle w:val="CommentText"/>
        <w:rPr>
          <w:lang w:val="es-419"/>
        </w:rPr>
      </w:pPr>
      <w:r>
        <w:rPr>
          <w:rStyle w:val="CommentReference"/>
        </w:rPr>
        <w:annotationRef/>
      </w:r>
      <w:proofErr w:type="gramStart"/>
      <w:r w:rsidRPr="00D378CE">
        <w:rPr>
          <w:lang w:val="es-419"/>
        </w:rPr>
        <w:t>Si el número de parcelas no</w:t>
      </w:r>
      <w:r>
        <w:rPr>
          <w:lang w:val="es-419"/>
        </w:rPr>
        <w:t xml:space="preserve"> cambia, por qué hay más imágenes en el 2014 en adelante que en el 2011?</w:t>
      </w:r>
      <w:proofErr w:type="gramEnd"/>
      <w:r>
        <w:rPr>
          <w:lang w:val="es-419"/>
        </w:rPr>
        <w:t xml:space="preserve"> </w:t>
      </w:r>
      <w:proofErr w:type="gramStart"/>
      <w:r>
        <w:rPr>
          <w:lang w:val="es-419"/>
        </w:rPr>
        <w:t>Se trata de imágenes por parcela?</w:t>
      </w:r>
      <w:proofErr w:type="gramEnd"/>
    </w:p>
  </w:comment>
  <w:comment w:id="312" w:author="Salazar, Lina Piedad" w:date="2020-12-03T17:34:00Z" w:initials="SLP">
    <w:p w14:paraId="14BDA3C5" w14:textId="57959A66" w:rsidR="002C2803" w:rsidRPr="00367554" w:rsidRDefault="002C2803">
      <w:pPr>
        <w:pStyle w:val="CommentText"/>
        <w:rPr>
          <w:lang w:val="es-ES_tradnl"/>
        </w:rPr>
      </w:pPr>
      <w:r>
        <w:rPr>
          <w:rStyle w:val="CommentReference"/>
        </w:rPr>
        <w:annotationRef/>
      </w:r>
      <w:r w:rsidRPr="00367554">
        <w:rPr>
          <w:lang w:val="es-ES_tradnl"/>
        </w:rPr>
        <w:t xml:space="preserve">Explicar </w:t>
      </w:r>
      <w:r>
        <w:rPr>
          <w:lang w:val="es-ES_tradnl"/>
        </w:rPr>
        <w:t xml:space="preserve">esto mejor…no entiendo bien la diferencia entre </w:t>
      </w:r>
      <w:proofErr w:type="gramStart"/>
      <w:r>
        <w:rPr>
          <w:lang w:val="es-ES_tradnl"/>
        </w:rPr>
        <w:t>la dos imágenes</w:t>
      </w:r>
      <w:proofErr w:type="gramEnd"/>
      <w:r>
        <w:rPr>
          <w:lang w:val="es-ES_tradnl"/>
        </w:rPr>
        <w:t>. Favor clarificar y explicar.</w:t>
      </w:r>
    </w:p>
  </w:comment>
  <w:comment w:id="313" w:author="Montenegro, Frank David (Alliance Bioversity-CIAT)" w:date="2020-12-09T09:12:00Z" w:initials="MFD(B">
    <w:p w14:paraId="5369A661" w14:textId="2F80C6D4" w:rsidR="002C2803" w:rsidRPr="002C2803" w:rsidRDefault="002C2803">
      <w:pPr>
        <w:pStyle w:val="CommentText"/>
        <w:rPr>
          <w:lang w:val="es-CO"/>
        </w:rPr>
      </w:pPr>
      <w:r>
        <w:rPr>
          <w:rStyle w:val="CommentReference"/>
        </w:rPr>
        <w:annotationRef/>
      </w:r>
      <w:r w:rsidRPr="002C2803">
        <w:rPr>
          <w:lang w:val="es-CO"/>
        </w:rPr>
        <w:t xml:space="preserve">Se explica en los </w:t>
      </w:r>
      <w:proofErr w:type="spellStart"/>
      <w:r w:rsidRPr="002C2803">
        <w:rPr>
          <w:lang w:val="es-CO"/>
        </w:rPr>
        <w:t>metodos</w:t>
      </w:r>
      <w:proofErr w:type="spellEnd"/>
    </w:p>
  </w:comment>
  <w:comment w:id="321" w:author="Palacios Taboada, Ana Claudia" w:date="2020-11-18T11:20:00Z" w:initials="PTAC">
    <w:p w14:paraId="303542C2" w14:textId="440909E6" w:rsidR="002C2803" w:rsidRPr="00D378CE" w:rsidRDefault="002C2803">
      <w:pPr>
        <w:pStyle w:val="CommentText"/>
        <w:rPr>
          <w:lang w:val="es-419"/>
        </w:rPr>
      </w:pPr>
      <w:r>
        <w:rPr>
          <w:rStyle w:val="CommentReference"/>
        </w:rPr>
        <w:annotationRef/>
      </w:r>
      <w:r w:rsidRPr="00D378CE">
        <w:rPr>
          <w:lang w:val="es-419"/>
        </w:rPr>
        <w:t xml:space="preserve">Corregir </w:t>
      </w:r>
      <w:proofErr w:type="spellStart"/>
      <w:r w:rsidRPr="00D378CE">
        <w:rPr>
          <w:lang w:val="es-419"/>
        </w:rPr>
        <w:t>spelling</w:t>
      </w:r>
      <w:proofErr w:type="spellEnd"/>
      <w:r w:rsidRPr="00D378CE">
        <w:rPr>
          <w:lang w:val="es-419"/>
        </w:rPr>
        <w:t xml:space="preserve"> y o</w:t>
      </w:r>
      <w:r>
        <w:rPr>
          <w:lang w:val="es-419"/>
        </w:rPr>
        <w:t>r</w:t>
      </w:r>
      <w:r w:rsidRPr="00D378CE">
        <w:rPr>
          <w:lang w:val="es-419"/>
        </w:rPr>
        <w:t xml:space="preserve">tografía en </w:t>
      </w:r>
      <w:r>
        <w:rPr>
          <w:lang w:val="es-419"/>
        </w:rPr>
        <w:t xml:space="preserve">todo </w:t>
      </w:r>
      <w:r w:rsidRPr="00D378CE">
        <w:rPr>
          <w:lang w:val="es-419"/>
        </w:rPr>
        <w:t>el do</w:t>
      </w:r>
      <w:r>
        <w:rPr>
          <w:lang w:val="es-419"/>
        </w:rPr>
        <w:t>cumento</w:t>
      </w:r>
    </w:p>
  </w:comment>
  <w:comment w:id="344" w:author="Palacios Taboada, Ana Claudia" w:date="2020-11-18T11:23:00Z" w:initials="PTAC">
    <w:p w14:paraId="1B733461" w14:textId="5F65E54B" w:rsidR="002C2803" w:rsidRPr="00D378CE" w:rsidRDefault="002C2803">
      <w:pPr>
        <w:pStyle w:val="CommentText"/>
        <w:rPr>
          <w:lang w:val="es-419"/>
        </w:rPr>
      </w:pPr>
      <w:r>
        <w:rPr>
          <w:rStyle w:val="CommentReference"/>
        </w:rPr>
        <w:annotationRef/>
      </w:r>
      <w:r w:rsidRPr="00D378CE">
        <w:rPr>
          <w:lang w:val="es-419"/>
        </w:rPr>
        <w:t xml:space="preserve">En </w:t>
      </w:r>
      <w:r>
        <w:rPr>
          <w:lang w:val="es-419"/>
        </w:rPr>
        <w:t>la imagen no aparece el índice de agua (NDWI)</w:t>
      </w:r>
    </w:p>
  </w:comment>
  <w:comment w:id="345" w:author="Montenegro, Frank David (Alliance Bioversity-CIAT)" w:date="2020-12-05T11:29:00Z" w:initials="MFD(B">
    <w:p w14:paraId="6C4C3B42" w14:textId="23AB4A3D" w:rsidR="002C2803" w:rsidRPr="00B93DC3" w:rsidRDefault="002C2803">
      <w:pPr>
        <w:pStyle w:val="CommentText"/>
        <w:rPr>
          <w:lang w:val="es-CO"/>
        </w:rPr>
      </w:pPr>
      <w:r>
        <w:rPr>
          <w:rStyle w:val="CommentReference"/>
        </w:rPr>
        <w:annotationRef/>
      </w:r>
      <w:r w:rsidRPr="00B93DC3">
        <w:rPr>
          <w:lang w:val="es-CO"/>
        </w:rPr>
        <w:t xml:space="preserve">Se </w:t>
      </w:r>
      <w:proofErr w:type="spellStart"/>
      <w:r w:rsidRPr="00B93DC3">
        <w:rPr>
          <w:lang w:val="es-CO"/>
        </w:rPr>
        <w:t>decidio</w:t>
      </w:r>
      <w:proofErr w:type="spellEnd"/>
      <w:r w:rsidRPr="00B93DC3">
        <w:rPr>
          <w:lang w:val="es-CO"/>
        </w:rPr>
        <w:t xml:space="preserve"> no colocarlo.</w:t>
      </w:r>
    </w:p>
  </w:comment>
  <w:comment w:id="349" w:author="Salazar, Lina Piedad" w:date="2020-12-03T17:35:00Z" w:initials="SLP">
    <w:p w14:paraId="21510CCE" w14:textId="0A267CFB" w:rsidR="002C2803" w:rsidRPr="00367554" w:rsidRDefault="002C2803">
      <w:pPr>
        <w:pStyle w:val="CommentText"/>
        <w:rPr>
          <w:lang w:val="es-ES_tradnl"/>
        </w:rPr>
      </w:pPr>
      <w:r>
        <w:rPr>
          <w:rStyle w:val="CommentReference"/>
        </w:rPr>
        <w:annotationRef/>
      </w:r>
      <w:r w:rsidRPr="00367554">
        <w:rPr>
          <w:lang w:val="es-ES_tradnl"/>
        </w:rPr>
        <w:t xml:space="preserve">Creo que </w:t>
      </w:r>
      <w:proofErr w:type="spellStart"/>
      <w:r w:rsidRPr="00367554">
        <w:rPr>
          <w:lang w:val="es-ES_tradnl"/>
        </w:rPr>
        <w:t>seria</w:t>
      </w:r>
      <w:proofErr w:type="spellEnd"/>
      <w:r w:rsidRPr="00367554">
        <w:rPr>
          <w:lang w:val="es-ES_tradnl"/>
        </w:rPr>
        <w:t xml:space="preserve"> bueno mencio</w:t>
      </w:r>
      <w:r>
        <w:rPr>
          <w:lang w:val="es-ES_tradnl"/>
        </w:rPr>
        <w:t xml:space="preserve">nar que </w:t>
      </w:r>
      <w:proofErr w:type="gramStart"/>
      <w:r>
        <w:rPr>
          <w:lang w:val="es-ES_tradnl"/>
        </w:rPr>
        <w:t>habían</w:t>
      </w:r>
      <w:proofErr w:type="gramEnd"/>
      <w:r>
        <w:rPr>
          <w:lang w:val="es-ES_tradnl"/>
        </w:rPr>
        <w:t xml:space="preserve"> X </w:t>
      </w:r>
      <w:proofErr w:type="spellStart"/>
      <w:r>
        <w:rPr>
          <w:lang w:val="es-ES_tradnl"/>
        </w:rPr>
        <w:t>numero</w:t>
      </w:r>
      <w:proofErr w:type="spellEnd"/>
      <w:r>
        <w:rPr>
          <w:lang w:val="es-ES_tradnl"/>
        </w:rPr>
        <w:t xml:space="preserve"> de imágenes pero Y tuvieron que ser descartadas por nubosidad esto para que el lector entienda que no todas las imágenes pueden utilizarse. </w:t>
      </w:r>
      <w:proofErr w:type="gramStart"/>
      <w:r>
        <w:rPr>
          <w:lang w:val="es-ES_tradnl"/>
        </w:rPr>
        <w:t>Además</w:t>
      </w:r>
      <w:proofErr w:type="gramEnd"/>
      <w:r>
        <w:rPr>
          <w:lang w:val="es-ES_tradnl"/>
        </w:rPr>
        <w:t xml:space="preserve"> incluir una comparación entre una imagen con y sin nubosidad. </w:t>
      </w:r>
    </w:p>
  </w:comment>
  <w:comment w:id="350" w:author="Montenegro, Frank David (Alliance Bioversity-CIAT)" w:date="2020-12-09T09:21:00Z" w:initials="MFD(B">
    <w:p w14:paraId="52CF6D59" w14:textId="1E399291" w:rsidR="002C2803" w:rsidRPr="00E8383A" w:rsidRDefault="002C2803">
      <w:pPr>
        <w:pStyle w:val="CommentText"/>
        <w:rPr>
          <w:lang w:val="es-CO"/>
        </w:rPr>
      </w:pPr>
      <w:r>
        <w:rPr>
          <w:rStyle w:val="CommentReference"/>
        </w:rPr>
        <w:annotationRef/>
      </w:r>
      <w:r w:rsidRPr="00E8383A">
        <w:rPr>
          <w:lang w:val="es-CO"/>
        </w:rPr>
        <w:t xml:space="preserve">Se pueden adicionar el número de imágenes descartadas, pero en la </w:t>
      </w:r>
      <w:r>
        <w:rPr>
          <w:lang w:val="es-CO"/>
        </w:rPr>
        <w:t>Fig7</w:t>
      </w:r>
      <w:r w:rsidRPr="00E8383A">
        <w:rPr>
          <w:lang w:val="es-CO"/>
        </w:rPr>
        <w:t xml:space="preserve"> </w:t>
      </w:r>
      <w:r>
        <w:rPr>
          <w:lang w:val="es-CO"/>
        </w:rPr>
        <w:t>ya se encuentra una imagen con nube y otra sin nube que sería la aplicación de la mascara</w:t>
      </w:r>
    </w:p>
  </w:comment>
  <w:comment w:id="351" w:author="Palacios Taboada, Ana Claudia" w:date="2020-11-18T11:22:00Z" w:initials="PTAC">
    <w:p w14:paraId="29CDA468" w14:textId="47FEF7BF" w:rsidR="002C2803" w:rsidRPr="00D378CE" w:rsidRDefault="002C2803">
      <w:pPr>
        <w:pStyle w:val="CommentText"/>
        <w:rPr>
          <w:lang w:val="es-419"/>
        </w:rPr>
      </w:pPr>
      <w:r>
        <w:rPr>
          <w:rStyle w:val="CommentReference"/>
        </w:rPr>
        <w:annotationRef/>
      </w:r>
      <w:proofErr w:type="gramStart"/>
      <w:r w:rsidRPr="00D378CE">
        <w:rPr>
          <w:lang w:val="es-419"/>
        </w:rPr>
        <w:t xml:space="preserve">Cuál es el </w:t>
      </w:r>
      <w:proofErr w:type="spellStart"/>
      <w:r w:rsidRPr="00D378CE">
        <w:rPr>
          <w:lang w:val="es-419"/>
        </w:rPr>
        <w:t>indentificador</w:t>
      </w:r>
      <w:proofErr w:type="spellEnd"/>
      <w:r w:rsidRPr="00D378CE">
        <w:rPr>
          <w:lang w:val="es-419"/>
        </w:rPr>
        <w:t>?</w:t>
      </w:r>
      <w:proofErr w:type="gramEnd"/>
    </w:p>
  </w:comment>
  <w:comment w:id="352" w:author="Montenegro, Frank David (Alliance Bioversity-CIAT)" w:date="2020-12-09T09:22:00Z" w:initials="MFD(B">
    <w:p w14:paraId="1A9AD7F7" w14:textId="29C2A0E5" w:rsidR="002C2803" w:rsidRPr="00E8383A" w:rsidRDefault="002C2803">
      <w:pPr>
        <w:pStyle w:val="CommentText"/>
        <w:rPr>
          <w:lang w:val="es-CO"/>
        </w:rPr>
      </w:pPr>
      <w:r>
        <w:rPr>
          <w:rStyle w:val="CommentReference"/>
        </w:rPr>
        <w:annotationRef/>
      </w:r>
      <w:r w:rsidRPr="00E8383A">
        <w:rPr>
          <w:lang w:val="es-CO"/>
        </w:rPr>
        <w:t xml:space="preserve">El identificador es la </w:t>
      </w:r>
      <w:proofErr w:type="spellStart"/>
      <w:r w:rsidRPr="00E8383A">
        <w:rPr>
          <w:lang w:val="es-CO"/>
        </w:rPr>
        <w:t>union</w:t>
      </w:r>
      <w:proofErr w:type="spellEnd"/>
      <w:r w:rsidRPr="00E8383A">
        <w:rPr>
          <w:lang w:val="es-CO"/>
        </w:rPr>
        <w:t xml:space="preserve"> entre </w:t>
      </w:r>
      <w:proofErr w:type="gramStart"/>
      <w:r w:rsidRPr="00E8383A">
        <w:rPr>
          <w:lang w:val="es-CO"/>
        </w:rPr>
        <w:t xml:space="preserve">el </w:t>
      </w:r>
      <w:proofErr w:type="spellStart"/>
      <w:r>
        <w:rPr>
          <w:lang w:val="es-CO"/>
        </w:rPr>
        <w:t>cuesta</w:t>
      </w:r>
      <w:proofErr w:type="gramEnd"/>
      <w:r>
        <w:rPr>
          <w:lang w:val="es-CO"/>
        </w:rPr>
        <w:t>_id_b</w:t>
      </w:r>
      <w:proofErr w:type="spellEnd"/>
      <w:r>
        <w:rPr>
          <w:lang w:val="es-CO"/>
        </w:rPr>
        <w:t xml:space="preserve"> + parcela, entonces tendremos un nuevo ID que seria 3865+11</w:t>
      </w:r>
    </w:p>
  </w:comment>
  <w:comment w:id="356" w:author="Palacios Taboada, Ana Claudia" w:date="2020-11-18T11:25:00Z" w:initials="PTAC">
    <w:p w14:paraId="2677214C" w14:textId="7E5F4A15" w:rsidR="002C2803" w:rsidRPr="00863EEC" w:rsidRDefault="002C2803">
      <w:pPr>
        <w:pStyle w:val="CommentText"/>
        <w:rPr>
          <w:lang w:val="es-419"/>
        </w:rPr>
      </w:pPr>
      <w:r>
        <w:rPr>
          <w:rStyle w:val="CommentReference"/>
        </w:rPr>
        <w:annotationRef/>
      </w:r>
      <w:r w:rsidRPr="00863EEC">
        <w:rPr>
          <w:lang w:val="es-419"/>
        </w:rPr>
        <w:t>Corregir ortografía en todo el d</w:t>
      </w:r>
      <w:r>
        <w:rPr>
          <w:lang w:val="es-419"/>
        </w:rPr>
        <w:t>oc.</w:t>
      </w:r>
    </w:p>
  </w:comment>
  <w:comment w:id="358" w:author="Salazar, Lina Piedad" w:date="2020-12-03T17:45:00Z" w:initials="SLP">
    <w:p w14:paraId="19D32E55" w14:textId="137CB7ED" w:rsidR="002C2803" w:rsidRPr="00FA02C8" w:rsidRDefault="002C2803">
      <w:pPr>
        <w:pStyle w:val="CommentText"/>
        <w:rPr>
          <w:lang w:val="es-CO"/>
        </w:rPr>
      </w:pPr>
      <w:r>
        <w:rPr>
          <w:rStyle w:val="CommentReference"/>
        </w:rPr>
        <w:annotationRef/>
      </w:r>
      <w:r w:rsidRPr="00FA02C8">
        <w:rPr>
          <w:lang w:val="es-CO"/>
        </w:rPr>
        <w:t xml:space="preserve">No veo </w:t>
      </w:r>
      <w:proofErr w:type="spellStart"/>
      <w:r w:rsidRPr="00FA02C8">
        <w:rPr>
          <w:lang w:val="es-CO"/>
        </w:rPr>
        <w:t>ningun</w:t>
      </w:r>
      <w:proofErr w:type="spellEnd"/>
      <w:r w:rsidRPr="00FA02C8">
        <w:rPr>
          <w:lang w:val="es-CO"/>
        </w:rPr>
        <w:t xml:space="preserve"> análisis con el índice de agua</w:t>
      </w:r>
    </w:p>
  </w:comment>
  <w:comment w:id="359" w:author="Montenegro, Frank David (Alliance Bioversity-CIAT)" w:date="2020-12-09T09:31:00Z" w:initials="MFD(B">
    <w:p w14:paraId="5AE262E7" w14:textId="080E6BEE" w:rsidR="002C2803" w:rsidRPr="00E30E83" w:rsidRDefault="002C2803">
      <w:pPr>
        <w:pStyle w:val="CommentText"/>
        <w:rPr>
          <w:lang w:val="es-CO"/>
        </w:rPr>
      </w:pPr>
      <w:r>
        <w:rPr>
          <w:rStyle w:val="CommentReference"/>
        </w:rPr>
        <w:annotationRef/>
      </w:r>
      <w:r w:rsidRPr="00E30E83">
        <w:rPr>
          <w:lang w:val="es-CO"/>
        </w:rPr>
        <w:t xml:space="preserve">No se </w:t>
      </w:r>
      <w:r>
        <w:rPr>
          <w:lang w:val="es-CO"/>
        </w:rPr>
        <w:t>realizará</w:t>
      </w:r>
    </w:p>
  </w:comment>
  <w:comment w:id="357" w:author="Salazar, Lina Piedad" w:date="2020-12-03T17:37:00Z" w:initials="SLP">
    <w:p w14:paraId="1608AE7F" w14:textId="5EBA6790" w:rsidR="002C2803" w:rsidRDefault="002C2803">
      <w:pPr>
        <w:pStyle w:val="CommentText"/>
        <w:rPr>
          <w:lang w:val="es-ES_tradnl"/>
        </w:rPr>
      </w:pPr>
      <w:r>
        <w:rPr>
          <w:rStyle w:val="CommentReference"/>
        </w:rPr>
        <w:annotationRef/>
      </w:r>
      <w:r w:rsidRPr="00367554">
        <w:rPr>
          <w:lang w:val="es-ES_tradnl"/>
        </w:rPr>
        <w:t xml:space="preserve">¿Creo que hay que </w:t>
      </w:r>
      <w:proofErr w:type="spellStart"/>
      <w:r w:rsidRPr="00367554">
        <w:rPr>
          <w:lang w:val="es-ES_tradnl"/>
        </w:rPr>
        <w:t>expicar</w:t>
      </w:r>
      <w:proofErr w:type="spellEnd"/>
      <w:r w:rsidRPr="00367554">
        <w:rPr>
          <w:lang w:val="es-ES_tradnl"/>
        </w:rPr>
        <w:t xml:space="preserve"> mejor como se sabe que de 2014 a 2015 hay uno temporal… que muestran los índices que indican esto?</w:t>
      </w:r>
      <w:r>
        <w:rPr>
          <w:lang w:val="es-ES_tradnl"/>
        </w:rPr>
        <w:t xml:space="preserve"> ¿Hay un valor que muestra esto? ¿Cuáles son los valores que toman los índices y como saber si este valor es de cultivo temporal o permanente?</w:t>
      </w:r>
    </w:p>
    <w:p w14:paraId="7E989B0F" w14:textId="2E638E52" w:rsidR="002C2803" w:rsidRPr="00367554" w:rsidRDefault="002C2803">
      <w:pPr>
        <w:pStyle w:val="CommentText"/>
        <w:rPr>
          <w:lang w:val="es-ES_tradnl"/>
        </w:rPr>
      </w:pPr>
      <w:r>
        <w:rPr>
          <w:lang w:val="es-ES_tradnl"/>
        </w:rPr>
        <w:t xml:space="preserve">Incluir al menos unos 6 ejemplos (3 de PATCA y 3 de NO PATCA) pero deben estar explicados mejor para que el lector vea el cambio y entienda que el indicador de vegetación está mostrando esto.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CB4F12D" w15:done="0"/>
  <w15:commentEx w15:paraId="68490417" w15:paraIdParent="3CB4F12D" w15:done="0"/>
  <w15:commentEx w15:paraId="21C0B86B" w15:paraIdParent="3CB4F12D" w15:done="0"/>
  <w15:commentEx w15:paraId="4AC56264" w15:done="0"/>
  <w15:commentEx w15:paraId="26973CD4" w15:paraIdParent="4AC56264" w15:done="0"/>
  <w15:commentEx w15:paraId="109D14FF" w15:done="0"/>
  <w15:commentEx w15:paraId="30D05001" w15:paraIdParent="109D14FF" w15:done="0"/>
  <w15:commentEx w15:paraId="30B5779C" w15:done="0"/>
  <w15:commentEx w15:paraId="392706C4" w15:paraIdParent="30B5779C" w15:done="0"/>
  <w15:commentEx w15:paraId="6C011DEE" w15:done="0"/>
  <w15:commentEx w15:paraId="2EEF2AF1" w15:paraIdParent="6C011DEE" w15:done="0"/>
  <w15:commentEx w15:paraId="410AED8D" w15:done="0"/>
  <w15:commentEx w15:paraId="39C7C33B" w15:done="0"/>
  <w15:commentEx w15:paraId="18CBB96B" w15:paraIdParent="39C7C33B" w15:done="0"/>
  <w15:commentEx w15:paraId="094D3EE2" w15:done="0"/>
  <w15:commentEx w15:paraId="4014FF30" w15:paraIdParent="094D3EE2" w15:done="0"/>
  <w15:commentEx w15:paraId="4BBC0BCB" w15:done="0"/>
  <w15:commentEx w15:paraId="4AA8B05E" w15:paraIdParent="4BBC0BCB" w15:done="0"/>
  <w15:commentEx w15:paraId="186AC4D2" w15:done="0"/>
  <w15:commentEx w15:paraId="22F50893" w15:paraIdParent="186AC4D2" w15:done="0"/>
  <w15:commentEx w15:paraId="2BBD8028" w15:done="0"/>
  <w15:commentEx w15:paraId="2E469FFB" w15:paraIdParent="2BBD8028" w15:done="0"/>
  <w15:commentEx w15:paraId="4B99FAF7" w15:done="0"/>
  <w15:commentEx w15:paraId="2926C801" w15:paraIdParent="4B99FAF7" w15:done="0"/>
  <w15:commentEx w15:paraId="7251FB2F" w15:paraIdParent="4B99FAF7" w15:done="0"/>
  <w15:commentEx w15:paraId="52FB0CCD" w15:done="0"/>
  <w15:commentEx w15:paraId="12E39D49" w15:paraIdParent="52FB0CCD" w15:done="0"/>
  <w15:commentEx w15:paraId="1F038581" w15:done="0"/>
  <w15:commentEx w15:paraId="5D3F8F1C" w15:paraIdParent="1F038581" w15:done="0"/>
  <w15:commentEx w15:paraId="1257EB7D" w15:done="0"/>
  <w15:commentEx w15:paraId="32E9EE23" w15:paraIdParent="1257EB7D" w15:done="0"/>
  <w15:commentEx w15:paraId="08597311" w15:done="0"/>
  <w15:commentEx w15:paraId="677A3C1B" w15:paraIdParent="08597311" w15:done="0"/>
  <w15:commentEx w15:paraId="0BEF8D41" w15:done="0"/>
  <w15:commentEx w15:paraId="55B4C26C" w15:paraIdParent="0BEF8D41" w15:done="0"/>
  <w15:commentEx w15:paraId="478225B2" w15:done="0"/>
  <w15:commentEx w15:paraId="70F97949" w15:paraIdParent="478225B2" w15:done="0"/>
  <w15:commentEx w15:paraId="42751D18" w15:done="0"/>
  <w15:commentEx w15:paraId="389426EC" w15:paraIdParent="42751D18" w15:done="0"/>
  <w15:commentEx w15:paraId="4B070E0D" w15:done="0"/>
  <w15:commentEx w15:paraId="1C32CCC4" w15:paraIdParent="4B070E0D" w15:done="0"/>
  <w15:commentEx w15:paraId="565A0F7D" w15:done="0"/>
  <w15:commentEx w15:paraId="7156BAF6" w15:paraIdParent="565A0F7D" w15:done="0"/>
  <w15:commentEx w15:paraId="251BB4EE" w15:done="0"/>
  <w15:commentEx w15:paraId="37CB5876" w15:paraIdParent="251BB4EE" w15:done="0"/>
  <w15:commentEx w15:paraId="15073B36" w15:done="0"/>
  <w15:commentEx w15:paraId="5E623397" w15:paraIdParent="15073B36" w15:done="0"/>
  <w15:commentEx w15:paraId="01D2E906" w15:done="0"/>
  <w15:commentEx w15:paraId="5737ACBE" w15:paraIdParent="01D2E906" w15:done="0"/>
  <w15:commentEx w15:paraId="3DF979A3" w15:done="0"/>
  <w15:commentEx w15:paraId="6D5B5DE3" w15:paraIdParent="3DF979A3" w15:done="0"/>
  <w15:commentEx w15:paraId="7742CB55" w15:done="0"/>
  <w15:commentEx w15:paraId="7641B824" w15:paraIdParent="7742CB55" w15:done="0"/>
  <w15:commentEx w15:paraId="4C9670B1" w15:done="0"/>
  <w15:commentEx w15:paraId="574A3663" w15:done="0"/>
  <w15:commentEx w15:paraId="6E85652F" w15:paraIdParent="574A3663" w15:done="0"/>
  <w15:commentEx w15:paraId="2AADBFC1" w15:done="0"/>
  <w15:commentEx w15:paraId="45776DB8" w15:paraIdParent="2AADBFC1" w15:done="0"/>
  <w15:commentEx w15:paraId="6A2C5EB1" w15:done="0"/>
  <w15:commentEx w15:paraId="7725DE80" w15:done="0"/>
  <w15:commentEx w15:paraId="61E5C316" w15:paraIdParent="7725DE80" w15:done="0"/>
  <w15:commentEx w15:paraId="1766DCD5" w15:paraIdParent="7725DE80" w15:done="0"/>
  <w15:commentEx w15:paraId="03FE992E" w15:done="0"/>
  <w15:commentEx w15:paraId="3F137686" w15:paraIdParent="03FE992E" w15:done="0"/>
  <w15:commentEx w15:paraId="0DFE87EA" w15:done="0"/>
  <w15:commentEx w15:paraId="7992BBF8" w15:paraIdParent="0DFE87EA" w15:done="0"/>
  <w15:commentEx w15:paraId="16BFEF38" w15:done="0"/>
  <w15:commentEx w15:paraId="368EC206" w15:paraIdParent="16BFEF38" w15:done="0"/>
  <w15:commentEx w15:paraId="53E21126" w15:done="0"/>
  <w15:commentEx w15:paraId="19347222" w15:done="0"/>
  <w15:commentEx w15:paraId="303D5481" w15:paraIdParent="19347222" w15:done="0"/>
  <w15:commentEx w15:paraId="631FF010" w15:done="0"/>
  <w15:commentEx w15:paraId="14BDA3C5" w15:done="0"/>
  <w15:commentEx w15:paraId="5369A661" w15:paraIdParent="14BDA3C5" w15:done="0"/>
  <w15:commentEx w15:paraId="303542C2" w15:done="0"/>
  <w15:commentEx w15:paraId="1B733461" w15:done="0"/>
  <w15:commentEx w15:paraId="6C4C3B42" w15:paraIdParent="1B733461" w15:done="0"/>
  <w15:commentEx w15:paraId="21510CCE" w15:done="0"/>
  <w15:commentEx w15:paraId="52CF6D59" w15:paraIdParent="21510CCE" w15:done="0"/>
  <w15:commentEx w15:paraId="29CDA468" w15:done="0"/>
  <w15:commentEx w15:paraId="1A9AD7F7" w15:paraIdParent="29CDA468" w15:done="0"/>
  <w15:commentEx w15:paraId="2677214C" w15:done="0"/>
  <w15:commentEx w15:paraId="19D32E55" w15:done="0"/>
  <w15:commentEx w15:paraId="5AE262E7" w15:paraIdParent="19D32E55" w15:done="0"/>
  <w15:commentEx w15:paraId="7E989B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38540" w16cex:dateUtc="2020-12-03T20:39:00Z"/>
  <w16cex:commentExtensible w16cex:durableId="2373855F" w16cex:dateUtc="2020-12-03T20:40:00Z"/>
  <w16cex:commentExtensible w16cex:durableId="235F86B2" w16cex:dateUtc="2020-11-18T16:40:00Z"/>
  <w16cex:commentExtensible w16cex:durableId="2373857A" w16cex:dateUtc="2020-12-03T20:40:00Z"/>
  <w16cex:commentExtensible w16cex:durableId="235F8727" w16cex:dateUtc="2020-11-18T16:42:00Z"/>
  <w16cex:commentExtensible w16cex:durableId="237385B3" w16cex:dateUtc="2020-12-03T20:41:00Z"/>
  <w16cex:commentExtensible w16cex:durableId="235F86CF" w16cex:dateUtc="2020-11-18T16:41:00Z"/>
  <w16cex:commentExtensible w16cex:durableId="235F881E" w16cex:dateUtc="2020-11-18T16:46:00Z"/>
  <w16cex:commentExtensible w16cex:durableId="235F8681" w16cex:dateUtc="2020-11-18T16:39:00Z"/>
  <w16cex:commentExtensible w16cex:durableId="23738621" w16cex:dateUtc="2020-12-03T20:43:00Z"/>
  <w16cex:commentExtensible w16cex:durableId="23738610" w16cex:dateUtc="2020-12-03T20:43:00Z"/>
  <w16cex:commentExtensible w16cex:durableId="237386A3" w16cex:dateUtc="2020-12-03T20:45:00Z"/>
  <w16cex:commentExtensible w16cex:durableId="23738770" w16cex:dateUtc="2020-12-03T20:49:00Z"/>
  <w16cex:commentExtensible w16cex:durableId="23738794" w16cex:dateUtc="2020-12-03T20:49:00Z"/>
  <w16cex:commentExtensible w16cex:durableId="235E65B6" w16cex:dateUtc="2020-11-17T20:07:00Z"/>
  <w16cex:commentExtensible w16cex:durableId="235E6713" w16cex:dateUtc="2020-11-17T20:13:00Z"/>
  <w16cex:commentExtensible w16cex:durableId="235E667D" w16cex:dateUtc="2020-11-17T20:10:00Z"/>
  <w16cex:commentExtensible w16cex:durableId="23738840" w16cex:dateUtc="2020-12-03T20:52:00Z"/>
  <w16cex:commentExtensible w16cex:durableId="2373885C" w16cex:dateUtc="2020-12-03T20:53:00Z"/>
  <w16cex:commentExtensible w16cex:durableId="235E6756" w16cex:dateUtc="2020-11-17T20:14:00Z"/>
  <w16cex:commentExtensible w16cex:durableId="235E72B4" w16cex:dateUtc="2020-11-17T21:03:00Z"/>
  <w16cex:commentExtensible w16cex:durableId="2373888A" w16cex:dateUtc="2020-12-03T20:53:00Z"/>
  <w16cex:commentExtensible w16cex:durableId="237388C5" w16cex:dateUtc="2020-12-03T20:54:00Z"/>
  <w16cex:commentExtensible w16cex:durableId="235F7221" w16cex:dateUtc="2020-11-18T15:12:00Z"/>
  <w16cex:commentExtensible w16cex:durableId="235F7257" w16cex:dateUtc="2020-11-18T15:13:00Z"/>
  <w16cex:commentExtensible w16cex:durableId="235F740A" w16cex:dateUtc="2020-11-18T15:20:00Z"/>
  <w16cex:commentExtensible w16cex:durableId="237388F9" w16cex:dateUtc="2020-12-03T20:55:00Z"/>
  <w16cex:commentExtensible w16cex:durableId="235F72B5" w16cex:dateUtc="2020-11-18T15:15:00Z"/>
  <w16cex:commentExtensible w16cex:durableId="2373891D" w16cex:dateUtc="2020-12-03T20:56:00Z"/>
  <w16cex:commentExtensible w16cex:durableId="235F72F2" w16cex:dateUtc="2020-11-18T15:16:00Z"/>
  <w16cex:commentExtensible w16cex:durableId="2373895F" w16cex:dateUtc="2020-12-03T20:57:00Z"/>
  <w16cex:commentExtensible w16cex:durableId="235F7349" w16cex:dateUtc="2020-11-18T15:17:00Z"/>
  <w16cex:commentExtensible w16cex:durableId="235F73A8" w16cex:dateUtc="2020-11-18T15:19:00Z"/>
  <w16cex:commentExtensible w16cex:durableId="235F73B9" w16cex:dateUtc="2020-11-18T15:19:00Z"/>
  <w16cex:commentExtensible w16cex:durableId="235F74BC" w16cex:dateUtc="2020-11-18T15:23:00Z"/>
  <w16cex:commentExtensible w16cex:durableId="237389DF" w16cex:dateUtc="2020-12-03T20:59:00Z"/>
  <w16cex:commentExtensible w16cex:durableId="235F73D4" w16cex:dateUtc="2020-11-18T15:20:00Z"/>
  <w16cex:commentExtensible w16cex:durableId="235F8967" w16cex:dateUtc="2020-11-18T16:52:00Z"/>
  <w16cex:commentExtensible w16cex:durableId="235F7455" w16cex:dateUtc="2020-11-18T15:22:00Z"/>
  <w16cex:commentExtensible w16cex:durableId="235F75C0" w16cex:dateUtc="2020-11-18T15:28:00Z"/>
  <w16cex:commentExtensible w16cex:durableId="23739EFB" w16cex:dateUtc="2020-12-03T22:29:00Z"/>
  <w16cex:commentExtensible w16cex:durableId="235F75FF" w16cex:dateUtc="2020-11-18T15:29:00Z"/>
  <w16cex:commentExtensible w16cex:durableId="23739F49" w16cex:dateUtc="2020-12-03T22:30:00Z"/>
  <w16cex:commentExtensible w16cex:durableId="23739F1E" w16cex:dateUtc="2020-12-03T22:30:00Z"/>
  <w16cex:commentExtensible w16cex:durableId="23739F36" w16cex:dateUtc="2020-12-03T22:30:00Z"/>
  <w16cex:commentExtensible w16cex:durableId="235F7619" w16cex:dateUtc="2020-11-18T15:29:00Z"/>
  <w16cex:commentExtensible w16cex:durableId="235F808D" w16cex:dateUtc="2020-11-18T16:14:00Z"/>
  <w16cex:commentExtensible w16cex:durableId="23739F88" w16cex:dateUtc="2020-12-03T22:31:00Z"/>
  <w16cex:commentExtensible w16cex:durableId="235F85DA" w16cex:dateUtc="2020-11-18T16:36:00Z"/>
  <w16cex:commentExtensible w16cex:durableId="235F80CA" w16cex:dateUtc="2020-11-18T16:15:00Z"/>
  <w16cex:commentExtensible w16cex:durableId="2373A030" w16cex:dateUtc="2020-12-03T22:34:00Z"/>
  <w16cex:commentExtensible w16cex:durableId="235F820B" w16cex:dateUtc="2020-11-18T16:20:00Z"/>
  <w16cex:commentExtensible w16cex:durableId="235F82C6" w16cex:dateUtc="2020-11-18T16:23:00Z"/>
  <w16cex:commentExtensible w16cex:durableId="2373A05F" w16cex:dateUtc="2020-12-03T22:35:00Z"/>
  <w16cex:commentExtensible w16cex:durableId="235F8259" w16cex:dateUtc="2020-11-18T16:22:00Z"/>
  <w16cex:commentExtensible w16cex:durableId="235F8314" w16cex:dateUtc="2020-11-18T16:25:00Z"/>
  <w16cex:commentExtensible w16cex:durableId="2373A2AD" w16cex:dateUtc="2020-12-03T22:45:00Z"/>
  <w16cex:commentExtensible w16cex:durableId="2373A0E6" w16cex:dateUtc="2020-12-03T2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B4F12D" w16cid:durableId="23738540"/>
  <w16cid:commentId w16cid:paraId="68490417" w16cid:durableId="2373855F"/>
  <w16cid:commentId w16cid:paraId="4AC56264" w16cid:durableId="235F86B2"/>
  <w16cid:commentId w16cid:paraId="109D14FF" w16cid:durableId="2373857A"/>
  <w16cid:commentId w16cid:paraId="2873F401" w16cid:durableId="235F8727"/>
  <w16cid:commentId w16cid:paraId="30B5779C" w16cid:durableId="237385B3"/>
  <w16cid:commentId w16cid:paraId="6C011DEE" w16cid:durableId="235F86CF"/>
  <w16cid:commentId w16cid:paraId="39C7C33B" w16cid:durableId="235F881E"/>
  <w16cid:commentId w16cid:paraId="2F73E9F0" w16cid:durableId="235F8681"/>
  <w16cid:commentId w16cid:paraId="187A9101" w16cid:durableId="23738621"/>
  <w16cid:commentId w16cid:paraId="570D2160" w16cid:durableId="23738610"/>
  <w16cid:commentId w16cid:paraId="094D3EE2" w16cid:durableId="237386A3"/>
  <w16cid:commentId w16cid:paraId="4BBC0BCB" w16cid:durableId="23738770"/>
  <w16cid:commentId w16cid:paraId="71A9B1ED" w16cid:durableId="23738794"/>
  <w16cid:commentId w16cid:paraId="186AC4D2" w16cid:durableId="235E65B6"/>
  <w16cid:commentId w16cid:paraId="2BBD8028" w16cid:durableId="235E6713"/>
  <w16cid:commentId w16cid:paraId="4B99FAF7" w16cid:durableId="235E667D"/>
  <w16cid:commentId w16cid:paraId="2926C801" w16cid:durableId="23738840"/>
  <w16cid:commentId w16cid:paraId="52FB0CCD" w16cid:durableId="2373885C"/>
  <w16cid:commentId w16cid:paraId="1F038581" w16cid:durableId="235E6756"/>
  <w16cid:commentId w16cid:paraId="1257EB7D" w16cid:durableId="235E72B4"/>
  <w16cid:commentId w16cid:paraId="08597311" w16cid:durableId="2373888A"/>
  <w16cid:commentId w16cid:paraId="0BEF8D41" w16cid:durableId="237388C5"/>
  <w16cid:commentId w16cid:paraId="478225B2" w16cid:durableId="235F7221"/>
  <w16cid:commentId w16cid:paraId="42751D18" w16cid:durableId="235F7257"/>
  <w16cid:commentId w16cid:paraId="4B070E0D" w16cid:durableId="235F740A"/>
  <w16cid:commentId w16cid:paraId="565A0F7D" w16cid:durableId="237388F9"/>
  <w16cid:commentId w16cid:paraId="251BB4EE" w16cid:durableId="235F72B5"/>
  <w16cid:commentId w16cid:paraId="15073B36" w16cid:durableId="2373891D"/>
  <w16cid:commentId w16cid:paraId="01D2E906" w16cid:durableId="235F72F2"/>
  <w16cid:commentId w16cid:paraId="58A30FEB" w16cid:durableId="2373895F"/>
  <w16cid:commentId w16cid:paraId="114B7DE9" w16cid:durableId="235F7349"/>
  <w16cid:commentId w16cid:paraId="591C5D0F" w16cid:durableId="235F73A8"/>
  <w16cid:commentId w16cid:paraId="3DB3F860" w16cid:durableId="235F73B9"/>
  <w16cid:commentId w16cid:paraId="3DF979A3" w16cid:durableId="235F74BC"/>
  <w16cid:commentId w16cid:paraId="6D5B5DE3" w16cid:durableId="237389DF"/>
  <w16cid:commentId w16cid:paraId="7742CB55" w16cid:durableId="235F73D4"/>
  <w16cid:commentId w16cid:paraId="4C9670B1" w16cid:durableId="235F8967"/>
  <w16cid:commentId w16cid:paraId="574A3663" w16cid:durableId="235F7455"/>
  <w16cid:commentId w16cid:paraId="2AADBFC1" w16cid:durableId="235F75C0"/>
  <w16cid:commentId w16cid:paraId="6A2C5EB1" w16cid:durableId="23739EFB"/>
  <w16cid:commentId w16cid:paraId="7725DE80" w16cid:durableId="235F75FF"/>
  <w16cid:commentId w16cid:paraId="61E5C316" w16cid:durableId="23739F49"/>
  <w16cid:commentId w16cid:paraId="03FE992E" w16cid:durableId="23739F1E"/>
  <w16cid:commentId w16cid:paraId="0DFE87EA" w16cid:durableId="23739F36"/>
  <w16cid:commentId w16cid:paraId="16BFEF38" w16cid:durableId="235F7619"/>
  <w16cid:commentId w16cid:paraId="53E21126" w16cid:durableId="235F808D"/>
  <w16cid:commentId w16cid:paraId="090C868D" w16cid:durableId="23739F88"/>
  <w16cid:commentId w16cid:paraId="19347222" w16cid:durableId="235F85DA"/>
  <w16cid:commentId w16cid:paraId="631FF010" w16cid:durableId="235F80CA"/>
  <w16cid:commentId w16cid:paraId="14BDA3C5" w16cid:durableId="2373A030"/>
  <w16cid:commentId w16cid:paraId="303542C2" w16cid:durableId="235F820B"/>
  <w16cid:commentId w16cid:paraId="1B733461" w16cid:durableId="235F82C6"/>
  <w16cid:commentId w16cid:paraId="21510CCE" w16cid:durableId="2373A05F"/>
  <w16cid:commentId w16cid:paraId="29CDA468" w16cid:durableId="235F8259"/>
  <w16cid:commentId w16cid:paraId="2677214C" w16cid:durableId="235F8314"/>
  <w16cid:commentId w16cid:paraId="19D32E55" w16cid:durableId="2373A2AD"/>
  <w16cid:commentId w16cid:paraId="7E989B0F" w16cid:durableId="2373A0E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52F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803"/>
    <w:multiLevelType w:val="hybridMultilevel"/>
    <w:tmpl w:val="295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75CAF"/>
    <w:multiLevelType w:val="hybridMultilevel"/>
    <w:tmpl w:val="E63E9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5730F"/>
    <w:multiLevelType w:val="hybridMultilevel"/>
    <w:tmpl w:val="A5C0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33AEA"/>
    <w:multiLevelType w:val="hybridMultilevel"/>
    <w:tmpl w:val="CB8E8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C4754"/>
    <w:multiLevelType w:val="hybridMultilevel"/>
    <w:tmpl w:val="2D4A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382756"/>
    <w:multiLevelType w:val="hybridMultilevel"/>
    <w:tmpl w:val="99DE8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A03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46A5405"/>
    <w:multiLevelType w:val="hybridMultilevel"/>
    <w:tmpl w:val="F402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98162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58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864743D"/>
    <w:multiLevelType w:val="hybridMultilevel"/>
    <w:tmpl w:val="488C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1"/>
  </w:num>
  <w:num w:numId="4">
    <w:abstractNumId w:val="3"/>
  </w:num>
  <w:num w:numId="5">
    <w:abstractNumId w:val="8"/>
  </w:num>
  <w:num w:numId="6">
    <w:abstractNumId w:val="9"/>
  </w:num>
  <w:num w:numId="7">
    <w:abstractNumId w:val="0"/>
  </w:num>
  <w:num w:numId="8">
    <w:abstractNumId w:val="5"/>
  </w:num>
  <w:num w:numId="9">
    <w:abstractNumId w:val="10"/>
  </w:num>
  <w:num w:numId="10">
    <w:abstractNumId w:val="2"/>
  </w:num>
  <w:num w:numId="1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ntenegro, Frank David (Alliance Bioversity-CIAT)">
    <w15:presenceInfo w15:providerId="AD" w15:userId="S-1-5-21-1606980848-162531612-839522115-85621"/>
  </w15:person>
  <w15:person w15:author="Salazar, Lina Piedad">
    <w15:presenceInfo w15:providerId="AD" w15:userId="S::lsalazar@iadb.org::1ccee226-d368-4ed3-a409-6e0a126bdb0e"/>
  </w15:person>
  <w15:person w15:author="Palacios Taboada, Ana Claudia">
    <w15:presenceInfo w15:providerId="AD" w15:userId="S::ANAPAL@iadb.org::55dac16f-ba6a-44fc-ad80-60317a2c5b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W3NLM0MzKzMDIzsTBX0lEKTi0uzszPAykwtKgFAK67RDItAAAA"/>
  </w:docVars>
  <w:rsids>
    <w:rsidRoot w:val="00451FA4"/>
    <w:rsid w:val="000203EC"/>
    <w:rsid w:val="00026275"/>
    <w:rsid w:val="00043A54"/>
    <w:rsid w:val="00044D93"/>
    <w:rsid w:val="00051959"/>
    <w:rsid w:val="00052A07"/>
    <w:rsid w:val="00062643"/>
    <w:rsid w:val="000707C8"/>
    <w:rsid w:val="00080F4B"/>
    <w:rsid w:val="000843EF"/>
    <w:rsid w:val="00095617"/>
    <w:rsid w:val="000A21DD"/>
    <w:rsid w:val="000B7535"/>
    <w:rsid w:val="000B7738"/>
    <w:rsid w:val="000C3DC6"/>
    <w:rsid w:val="000D60CF"/>
    <w:rsid w:val="000E13FF"/>
    <w:rsid w:val="000E2CDE"/>
    <w:rsid w:val="000E405C"/>
    <w:rsid w:val="000F24CF"/>
    <w:rsid w:val="000F2BB2"/>
    <w:rsid w:val="0010581E"/>
    <w:rsid w:val="00113767"/>
    <w:rsid w:val="00115252"/>
    <w:rsid w:val="00163953"/>
    <w:rsid w:val="001755B4"/>
    <w:rsid w:val="001A6C33"/>
    <w:rsid w:val="001E542E"/>
    <w:rsid w:val="001F34A8"/>
    <w:rsid w:val="001F6051"/>
    <w:rsid w:val="00233D5C"/>
    <w:rsid w:val="002423F8"/>
    <w:rsid w:val="00243128"/>
    <w:rsid w:val="002434B0"/>
    <w:rsid w:val="002504AC"/>
    <w:rsid w:val="00262698"/>
    <w:rsid w:val="00265013"/>
    <w:rsid w:val="00273258"/>
    <w:rsid w:val="0027786E"/>
    <w:rsid w:val="002813C7"/>
    <w:rsid w:val="00281726"/>
    <w:rsid w:val="0028454B"/>
    <w:rsid w:val="00290D89"/>
    <w:rsid w:val="002A0CAD"/>
    <w:rsid w:val="002B664C"/>
    <w:rsid w:val="002C2803"/>
    <w:rsid w:val="002C6136"/>
    <w:rsid w:val="002D39E9"/>
    <w:rsid w:val="002F13CB"/>
    <w:rsid w:val="003015EA"/>
    <w:rsid w:val="00305364"/>
    <w:rsid w:val="00314A6F"/>
    <w:rsid w:val="003408B8"/>
    <w:rsid w:val="0034306C"/>
    <w:rsid w:val="00367554"/>
    <w:rsid w:val="00381AD0"/>
    <w:rsid w:val="003945F2"/>
    <w:rsid w:val="003A18DD"/>
    <w:rsid w:val="003A1EEA"/>
    <w:rsid w:val="003A66C5"/>
    <w:rsid w:val="003C687C"/>
    <w:rsid w:val="003E011B"/>
    <w:rsid w:val="003E3DE8"/>
    <w:rsid w:val="00402653"/>
    <w:rsid w:val="00413999"/>
    <w:rsid w:val="00426893"/>
    <w:rsid w:val="00442CE7"/>
    <w:rsid w:val="00450760"/>
    <w:rsid w:val="00451FA4"/>
    <w:rsid w:val="004813A4"/>
    <w:rsid w:val="004A3E87"/>
    <w:rsid w:val="004B1C8C"/>
    <w:rsid w:val="004B3F72"/>
    <w:rsid w:val="004C7B30"/>
    <w:rsid w:val="004E49F9"/>
    <w:rsid w:val="004F5613"/>
    <w:rsid w:val="004F61AA"/>
    <w:rsid w:val="00534B3E"/>
    <w:rsid w:val="00535BD8"/>
    <w:rsid w:val="00535E07"/>
    <w:rsid w:val="00544153"/>
    <w:rsid w:val="00553860"/>
    <w:rsid w:val="00583B4A"/>
    <w:rsid w:val="00587CEA"/>
    <w:rsid w:val="00595E6A"/>
    <w:rsid w:val="005A2832"/>
    <w:rsid w:val="005B3158"/>
    <w:rsid w:val="005B7450"/>
    <w:rsid w:val="005C1D4E"/>
    <w:rsid w:val="005C28B9"/>
    <w:rsid w:val="005D12D2"/>
    <w:rsid w:val="005F24F2"/>
    <w:rsid w:val="00605C59"/>
    <w:rsid w:val="006167FF"/>
    <w:rsid w:val="0062331F"/>
    <w:rsid w:val="00624617"/>
    <w:rsid w:val="006461A5"/>
    <w:rsid w:val="006528DD"/>
    <w:rsid w:val="00653DBC"/>
    <w:rsid w:val="0068022B"/>
    <w:rsid w:val="00685871"/>
    <w:rsid w:val="00686F09"/>
    <w:rsid w:val="006A12C8"/>
    <w:rsid w:val="006A68FE"/>
    <w:rsid w:val="006D48D9"/>
    <w:rsid w:val="006E0457"/>
    <w:rsid w:val="006E1771"/>
    <w:rsid w:val="006F7ADD"/>
    <w:rsid w:val="00706F87"/>
    <w:rsid w:val="00707E07"/>
    <w:rsid w:val="007303BA"/>
    <w:rsid w:val="007319E1"/>
    <w:rsid w:val="00734FD2"/>
    <w:rsid w:val="00743C6A"/>
    <w:rsid w:val="007B5330"/>
    <w:rsid w:val="007B5EB3"/>
    <w:rsid w:val="007C3EE7"/>
    <w:rsid w:val="007D270F"/>
    <w:rsid w:val="007D60F7"/>
    <w:rsid w:val="007E02EC"/>
    <w:rsid w:val="007F22D0"/>
    <w:rsid w:val="00821878"/>
    <w:rsid w:val="00821AEC"/>
    <w:rsid w:val="00824DC4"/>
    <w:rsid w:val="008316FE"/>
    <w:rsid w:val="008404C2"/>
    <w:rsid w:val="008448AE"/>
    <w:rsid w:val="00854949"/>
    <w:rsid w:val="00863EEC"/>
    <w:rsid w:val="008662F7"/>
    <w:rsid w:val="008810E9"/>
    <w:rsid w:val="00881788"/>
    <w:rsid w:val="008A6DC3"/>
    <w:rsid w:val="008B7F73"/>
    <w:rsid w:val="008D035A"/>
    <w:rsid w:val="008E6D9F"/>
    <w:rsid w:val="008F43BE"/>
    <w:rsid w:val="00900036"/>
    <w:rsid w:val="009000F0"/>
    <w:rsid w:val="00900E57"/>
    <w:rsid w:val="00907758"/>
    <w:rsid w:val="00910997"/>
    <w:rsid w:val="00922C59"/>
    <w:rsid w:val="00930F3D"/>
    <w:rsid w:val="0093386A"/>
    <w:rsid w:val="00941011"/>
    <w:rsid w:val="009500D6"/>
    <w:rsid w:val="00960CF4"/>
    <w:rsid w:val="00960E13"/>
    <w:rsid w:val="00961396"/>
    <w:rsid w:val="009716CA"/>
    <w:rsid w:val="00976B9B"/>
    <w:rsid w:val="009A1925"/>
    <w:rsid w:val="009A55E6"/>
    <w:rsid w:val="009A5947"/>
    <w:rsid w:val="009A63A5"/>
    <w:rsid w:val="009F47FC"/>
    <w:rsid w:val="00A10CFF"/>
    <w:rsid w:val="00A11722"/>
    <w:rsid w:val="00A2688A"/>
    <w:rsid w:val="00A2783E"/>
    <w:rsid w:val="00A33D3B"/>
    <w:rsid w:val="00A43A7E"/>
    <w:rsid w:val="00A667CD"/>
    <w:rsid w:val="00A703F6"/>
    <w:rsid w:val="00A7106F"/>
    <w:rsid w:val="00A75617"/>
    <w:rsid w:val="00A85850"/>
    <w:rsid w:val="00AB0F93"/>
    <w:rsid w:val="00AB36D0"/>
    <w:rsid w:val="00AB3946"/>
    <w:rsid w:val="00AF3E38"/>
    <w:rsid w:val="00AF440B"/>
    <w:rsid w:val="00B0234C"/>
    <w:rsid w:val="00B20B56"/>
    <w:rsid w:val="00B2142B"/>
    <w:rsid w:val="00B35373"/>
    <w:rsid w:val="00B455D5"/>
    <w:rsid w:val="00B50E7C"/>
    <w:rsid w:val="00B51856"/>
    <w:rsid w:val="00B5222B"/>
    <w:rsid w:val="00B6754D"/>
    <w:rsid w:val="00B712F8"/>
    <w:rsid w:val="00B726DD"/>
    <w:rsid w:val="00B771D4"/>
    <w:rsid w:val="00B93DC3"/>
    <w:rsid w:val="00BA0689"/>
    <w:rsid w:val="00BB78C6"/>
    <w:rsid w:val="00C03935"/>
    <w:rsid w:val="00C05726"/>
    <w:rsid w:val="00C24B4F"/>
    <w:rsid w:val="00C453EE"/>
    <w:rsid w:val="00C47459"/>
    <w:rsid w:val="00C57BCE"/>
    <w:rsid w:val="00C84927"/>
    <w:rsid w:val="00C93BD9"/>
    <w:rsid w:val="00CB04AC"/>
    <w:rsid w:val="00CB4830"/>
    <w:rsid w:val="00CC0984"/>
    <w:rsid w:val="00CE5325"/>
    <w:rsid w:val="00CF1E78"/>
    <w:rsid w:val="00D2102A"/>
    <w:rsid w:val="00D378CE"/>
    <w:rsid w:val="00D629C4"/>
    <w:rsid w:val="00D74C22"/>
    <w:rsid w:val="00D82E08"/>
    <w:rsid w:val="00DA31A1"/>
    <w:rsid w:val="00DB218F"/>
    <w:rsid w:val="00DB28CC"/>
    <w:rsid w:val="00DB3132"/>
    <w:rsid w:val="00DB6720"/>
    <w:rsid w:val="00DD2572"/>
    <w:rsid w:val="00DF208C"/>
    <w:rsid w:val="00DF5CFE"/>
    <w:rsid w:val="00DF70AE"/>
    <w:rsid w:val="00DF721D"/>
    <w:rsid w:val="00E11540"/>
    <w:rsid w:val="00E1185B"/>
    <w:rsid w:val="00E2408B"/>
    <w:rsid w:val="00E30663"/>
    <w:rsid w:val="00E30E83"/>
    <w:rsid w:val="00E36D84"/>
    <w:rsid w:val="00E4322C"/>
    <w:rsid w:val="00E50ABC"/>
    <w:rsid w:val="00E5133A"/>
    <w:rsid w:val="00E52A4F"/>
    <w:rsid w:val="00E56745"/>
    <w:rsid w:val="00E8383A"/>
    <w:rsid w:val="00E900FF"/>
    <w:rsid w:val="00EA1F62"/>
    <w:rsid w:val="00EA324B"/>
    <w:rsid w:val="00EA7DDD"/>
    <w:rsid w:val="00EB39F2"/>
    <w:rsid w:val="00EB44D2"/>
    <w:rsid w:val="00EC39AD"/>
    <w:rsid w:val="00EC6B97"/>
    <w:rsid w:val="00EE0764"/>
    <w:rsid w:val="00EE50C3"/>
    <w:rsid w:val="00EE6C7E"/>
    <w:rsid w:val="00EF1D96"/>
    <w:rsid w:val="00EF239F"/>
    <w:rsid w:val="00EF6D18"/>
    <w:rsid w:val="00F13AA1"/>
    <w:rsid w:val="00F1487D"/>
    <w:rsid w:val="00F25EA7"/>
    <w:rsid w:val="00F44B91"/>
    <w:rsid w:val="00F56205"/>
    <w:rsid w:val="00F615B8"/>
    <w:rsid w:val="00F655F5"/>
    <w:rsid w:val="00F7024B"/>
    <w:rsid w:val="00F843F4"/>
    <w:rsid w:val="00F879EC"/>
    <w:rsid w:val="00FA02C8"/>
    <w:rsid w:val="00FA19D2"/>
    <w:rsid w:val="00FA31BF"/>
    <w:rsid w:val="00FA4C42"/>
    <w:rsid w:val="00FD6038"/>
    <w:rsid w:val="00FF218A"/>
    <w:rsid w:val="00FF6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1B337"/>
  <w15:chartTrackingRefBased/>
  <w15:docId w15:val="{09A40B5D-6455-4E76-9375-5FEBD5BED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E08"/>
    <w:rPr>
      <w:rFonts w:ascii="Times New Roman" w:hAnsi="Times New Roman"/>
      <w:sz w:val="24"/>
    </w:rPr>
  </w:style>
  <w:style w:type="paragraph" w:styleId="Heading1">
    <w:name w:val="heading 1"/>
    <w:basedOn w:val="Normal"/>
    <w:next w:val="Normal"/>
    <w:link w:val="Heading1Char"/>
    <w:uiPriority w:val="9"/>
    <w:qFormat/>
    <w:rsid w:val="00E36D84"/>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E36D84"/>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36D84"/>
    <w:pPr>
      <w:keepNext/>
      <w:keepLines/>
      <w:spacing w:before="40" w:after="0"/>
      <w:outlineLvl w:val="2"/>
    </w:pPr>
    <w:rPr>
      <w:rFonts w:eastAsiaTheme="majorEastAsia" w:cstheme="majorBidi"/>
      <w:szCs w:val="24"/>
    </w:rPr>
  </w:style>
  <w:style w:type="paragraph" w:styleId="Heading4">
    <w:name w:val="heading 4"/>
    <w:basedOn w:val="Normal"/>
    <w:link w:val="Heading4Char"/>
    <w:uiPriority w:val="9"/>
    <w:qFormat/>
    <w:rsid w:val="00B455D5"/>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5D5"/>
    <w:rPr>
      <w:rFonts w:ascii="Times New Roman" w:eastAsia="Times New Roman" w:hAnsi="Times New Roman" w:cs="Times New Roman"/>
      <w:b/>
      <w:bCs/>
      <w:sz w:val="24"/>
      <w:szCs w:val="24"/>
    </w:rPr>
  </w:style>
  <w:style w:type="paragraph" w:styleId="ListParagraph">
    <w:name w:val="List Paragraph"/>
    <w:basedOn w:val="Normal"/>
    <w:uiPriority w:val="34"/>
    <w:qFormat/>
    <w:rsid w:val="00163953"/>
    <w:pPr>
      <w:ind w:left="720"/>
      <w:contextualSpacing/>
    </w:pPr>
  </w:style>
  <w:style w:type="paragraph" w:styleId="BalloonText">
    <w:name w:val="Balloon Text"/>
    <w:basedOn w:val="Normal"/>
    <w:link w:val="BalloonTextChar"/>
    <w:uiPriority w:val="99"/>
    <w:semiHidden/>
    <w:unhideWhenUsed/>
    <w:rsid w:val="00680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22B"/>
    <w:rPr>
      <w:rFonts w:ascii="Segoe UI" w:hAnsi="Segoe UI" w:cs="Segoe UI"/>
      <w:sz w:val="18"/>
      <w:szCs w:val="18"/>
    </w:rPr>
  </w:style>
  <w:style w:type="table" w:styleId="ListTable6Colorful">
    <w:name w:val="List Table 6 Colorful"/>
    <w:basedOn w:val="TableNormal"/>
    <w:uiPriority w:val="51"/>
    <w:rsid w:val="00707E0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07E0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07E0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74C22"/>
    <w:rPr>
      <w:color w:val="808080"/>
    </w:rPr>
  </w:style>
  <w:style w:type="table" w:styleId="GridTable6Colorful">
    <w:name w:val="Grid Table 6 Colorful"/>
    <w:basedOn w:val="TableNormal"/>
    <w:uiPriority w:val="51"/>
    <w:rsid w:val="006E1771"/>
    <w:pPr>
      <w:spacing w:after="0" w:line="240" w:lineRule="auto"/>
    </w:pPr>
    <w:rPr>
      <w:rFonts w:ascii="Times New Roman" w:hAnsi="Times New Roman"/>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36D84"/>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E36D84"/>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36D84"/>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6E0457"/>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6E0457"/>
    <w:pPr>
      <w:spacing w:after="100"/>
    </w:pPr>
  </w:style>
  <w:style w:type="paragraph" w:styleId="TOC2">
    <w:name w:val="toc 2"/>
    <w:basedOn w:val="Normal"/>
    <w:next w:val="Normal"/>
    <w:autoRedefine/>
    <w:uiPriority w:val="39"/>
    <w:unhideWhenUsed/>
    <w:rsid w:val="006E0457"/>
    <w:pPr>
      <w:spacing w:after="100"/>
      <w:ind w:left="220"/>
    </w:pPr>
  </w:style>
  <w:style w:type="paragraph" w:styleId="TOC3">
    <w:name w:val="toc 3"/>
    <w:basedOn w:val="Normal"/>
    <w:next w:val="Normal"/>
    <w:autoRedefine/>
    <w:uiPriority w:val="39"/>
    <w:unhideWhenUsed/>
    <w:rsid w:val="006E0457"/>
    <w:pPr>
      <w:spacing w:after="100"/>
      <w:ind w:left="440"/>
    </w:pPr>
  </w:style>
  <w:style w:type="character" w:styleId="Hyperlink">
    <w:name w:val="Hyperlink"/>
    <w:basedOn w:val="DefaultParagraphFont"/>
    <w:uiPriority w:val="99"/>
    <w:unhideWhenUsed/>
    <w:rsid w:val="006E0457"/>
    <w:rPr>
      <w:color w:val="0563C1" w:themeColor="hyperlink"/>
      <w:u w:val="single"/>
    </w:rPr>
  </w:style>
  <w:style w:type="paragraph" w:styleId="TableofFigures">
    <w:name w:val="table of figures"/>
    <w:aliases w:val="Tabla de figuras"/>
    <w:basedOn w:val="Normal"/>
    <w:next w:val="Normal"/>
    <w:uiPriority w:val="99"/>
    <w:unhideWhenUsed/>
    <w:rsid w:val="006E0457"/>
    <w:pPr>
      <w:spacing w:after="0"/>
    </w:pPr>
  </w:style>
  <w:style w:type="table" w:styleId="TableGrid">
    <w:name w:val="Table Grid"/>
    <w:basedOn w:val="TableNormal"/>
    <w:uiPriority w:val="39"/>
    <w:rsid w:val="006E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5BD8"/>
    <w:pPr>
      <w:spacing w:before="100" w:beforeAutospacing="1" w:after="100" w:afterAutospacing="1" w:line="240" w:lineRule="auto"/>
    </w:pPr>
    <w:rPr>
      <w:rFonts w:eastAsiaTheme="minorEastAsia" w:cs="Times New Roman"/>
      <w:szCs w:val="24"/>
    </w:rPr>
  </w:style>
  <w:style w:type="character" w:styleId="CommentReference">
    <w:name w:val="annotation reference"/>
    <w:basedOn w:val="DefaultParagraphFont"/>
    <w:uiPriority w:val="99"/>
    <w:semiHidden/>
    <w:unhideWhenUsed/>
    <w:rsid w:val="006F7ADD"/>
    <w:rPr>
      <w:sz w:val="16"/>
      <w:szCs w:val="16"/>
    </w:rPr>
  </w:style>
  <w:style w:type="paragraph" w:styleId="CommentText">
    <w:name w:val="annotation text"/>
    <w:basedOn w:val="Normal"/>
    <w:link w:val="CommentTextChar"/>
    <w:uiPriority w:val="99"/>
    <w:semiHidden/>
    <w:unhideWhenUsed/>
    <w:rsid w:val="006F7ADD"/>
    <w:pPr>
      <w:spacing w:line="240" w:lineRule="auto"/>
    </w:pPr>
    <w:rPr>
      <w:sz w:val="20"/>
      <w:szCs w:val="20"/>
    </w:rPr>
  </w:style>
  <w:style w:type="character" w:customStyle="1" w:styleId="CommentTextChar">
    <w:name w:val="Comment Text Char"/>
    <w:basedOn w:val="DefaultParagraphFont"/>
    <w:link w:val="CommentText"/>
    <w:uiPriority w:val="99"/>
    <w:semiHidden/>
    <w:rsid w:val="006F7AD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F7ADD"/>
    <w:rPr>
      <w:b/>
      <w:bCs/>
    </w:rPr>
  </w:style>
  <w:style w:type="character" w:customStyle="1" w:styleId="CommentSubjectChar">
    <w:name w:val="Comment Subject Char"/>
    <w:basedOn w:val="CommentTextChar"/>
    <w:link w:val="CommentSubject"/>
    <w:uiPriority w:val="99"/>
    <w:semiHidden/>
    <w:rsid w:val="006F7ADD"/>
    <w:rPr>
      <w:rFonts w:ascii="Times New Roman" w:hAnsi="Times New Roman"/>
      <w:b/>
      <w:bCs/>
      <w:sz w:val="20"/>
      <w:szCs w:val="20"/>
    </w:rPr>
  </w:style>
  <w:style w:type="paragraph" w:styleId="Revision">
    <w:name w:val="Revision"/>
    <w:hidden/>
    <w:uiPriority w:val="99"/>
    <w:semiHidden/>
    <w:rsid w:val="007C3EE7"/>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368885">
      <w:bodyDiv w:val="1"/>
      <w:marLeft w:val="0"/>
      <w:marRight w:val="0"/>
      <w:marTop w:val="0"/>
      <w:marBottom w:val="0"/>
      <w:divBdr>
        <w:top w:val="none" w:sz="0" w:space="0" w:color="auto"/>
        <w:left w:val="none" w:sz="0" w:space="0" w:color="auto"/>
        <w:bottom w:val="none" w:sz="0" w:space="0" w:color="auto"/>
        <w:right w:val="none" w:sz="0" w:space="0" w:color="auto"/>
      </w:divBdr>
    </w:div>
    <w:div w:id="316956476">
      <w:bodyDiv w:val="1"/>
      <w:marLeft w:val="0"/>
      <w:marRight w:val="0"/>
      <w:marTop w:val="0"/>
      <w:marBottom w:val="0"/>
      <w:divBdr>
        <w:top w:val="none" w:sz="0" w:space="0" w:color="auto"/>
        <w:left w:val="none" w:sz="0" w:space="0" w:color="auto"/>
        <w:bottom w:val="none" w:sz="0" w:space="0" w:color="auto"/>
        <w:right w:val="none" w:sz="0" w:space="0" w:color="auto"/>
      </w:divBdr>
    </w:div>
    <w:div w:id="1164199586">
      <w:bodyDiv w:val="1"/>
      <w:marLeft w:val="0"/>
      <w:marRight w:val="0"/>
      <w:marTop w:val="0"/>
      <w:marBottom w:val="0"/>
      <w:divBdr>
        <w:top w:val="none" w:sz="0" w:space="0" w:color="auto"/>
        <w:left w:val="none" w:sz="0" w:space="0" w:color="auto"/>
        <w:bottom w:val="none" w:sz="0" w:space="0" w:color="auto"/>
        <w:right w:val="none" w:sz="0" w:space="0" w:color="auto"/>
      </w:divBdr>
    </w:div>
    <w:div w:id="1208374643">
      <w:bodyDiv w:val="1"/>
      <w:marLeft w:val="0"/>
      <w:marRight w:val="0"/>
      <w:marTop w:val="0"/>
      <w:marBottom w:val="0"/>
      <w:divBdr>
        <w:top w:val="none" w:sz="0" w:space="0" w:color="auto"/>
        <w:left w:val="none" w:sz="0" w:space="0" w:color="auto"/>
        <w:bottom w:val="none" w:sz="0" w:space="0" w:color="auto"/>
        <w:right w:val="none" w:sz="0" w:space="0" w:color="auto"/>
      </w:divBdr>
    </w:div>
    <w:div w:id="1208837534">
      <w:bodyDiv w:val="1"/>
      <w:marLeft w:val="0"/>
      <w:marRight w:val="0"/>
      <w:marTop w:val="0"/>
      <w:marBottom w:val="0"/>
      <w:divBdr>
        <w:top w:val="none" w:sz="0" w:space="0" w:color="auto"/>
        <w:left w:val="none" w:sz="0" w:space="0" w:color="auto"/>
        <w:bottom w:val="none" w:sz="0" w:space="0" w:color="auto"/>
        <w:right w:val="none" w:sz="0" w:space="0" w:color="auto"/>
      </w:divBdr>
    </w:div>
    <w:div w:id="1238175487">
      <w:bodyDiv w:val="1"/>
      <w:marLeft w:val="0"/>
      <w:marRight w:val="0"/>
      <w:marTop w:val="0"/>
      <w:marBottom w:val="0"/>
      <w:divBdr>
        <w:top w:val="none" w:sz="0" w:space="0" w:color="auto"/>
        <w:left w:val="none" w:sz="0" w:space="0" w:color="auto"/>
        <w:bottom w:val="none" w:sz="0" w:space="0" w:color="auto"/>
        <w:right w:val="none" w:sz="0" w:space="0" w:color="auto"/>
      </w:divBdr>
    </w:div>
    <w:div w:id="1678314327">
      <w:bodyDiv w:val="1"/>
      <w:marLeft w:val="0"/>
      <w:marRight w:val="0"/>
      <w:marTop w:val="0"/>
      <w:marBottom w:val="0"/>
      <w:divBdr>
        <w:top w:val="none" w:sz="0" w:space="0" w:color="auto"/>
        <w:left w:val="none" w:sz="0" w:space="0" w:color="auto"/>
        <w:bottom w:val="none" w:sz="0" w:space="0" w:color="auto"/>
        <w:right w:val="none" w:sz="0" w:space="0" w:color="auto"/>
      </w:divBdr>
    </w:div>
    <w:div w:id="175978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file:///D:\repos\CIAT\IDB_PROJECT\documents\Second%20Technical%20Report.docx" TargetMode="External"/><Relationship Id="rId12" Type="http://schemas.openxmlformats.org/officeDocument/2006/relationships/image" Target="media/image4.png"/><Relationship Id="rId17" Type="http://schemas.openxmlformats.org/officeDocument/2006/relationships/image" Target="media/image7.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40.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customXml" Target="ink/ink1.xml"/><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microsoft.com/office/2011/relationships/people" Target="peop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20:07:30.29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15 238 8948,'-1'5'100,"1"-1"0,0 1 0,-1-1 0,0 1 0,0 0-1,-1-1 1,1 0 0,-3 5 0,4-8-81,-1-1 0,1 1 0,0-1 0,-1 1 1,1-1-1,0 1 0,-1-1 0,1 1 0,0-1 0,0 1 0,0 0 0,0-1 0,0 1 0,0-1 1,0 1-1,0 0 0,0-1 0,0 1 0,0-1 0,0 1 0,0 0 0,0-1 0,0 1 0,1 0 0,1 0 47,0 0-1,0-1 1,0 1-1,1-1 1,-1 0-1,0 0 1,0 0 0,1 0-1,-1 0 1,4-1-1,17-2 37,1-1 0,-1-1 0,0-2-1,-1 0 1,0-1 0,26-14 0,2 1-15,16-6-77,1 3-1,1 3 0,130-22 1,-63 29 456,157 4 1,135 24-30,-401-12-415,142 19 545,-74-7-245,-46-10-205,0-2 0,75-5 0,95-23-75,34-3 53,320 39 472,-517-7-579,40-3 185,148-18-1,-48 1 233,130-13-261,-246 30-46,-60 8-104,-16-6 5,0 0 0,0-1 0,0 1 0,0-1 0,0 1 0,0-1 0,1 0-1,5 0 1,120 8 111,-126-8-104,1 0 0,0 0 0,-1 0 0,1 0 0,0 1 0,-1 0 0,0-1 0,5 4 0,-5-2-2,1-1-1,0 0 0,0 0 0,-1 0 0,1-1 0,0 0 1,6 2-1,57 0 93,-59-3-93,-1 0 1,0-1-1,1 0 0,-1-1 1,0 1-1,0-1 1,0-1-1,0 1 0,-1-1 1,1-1-1,-1 1 0,0-1 1,1 0-1,6-7 1,-12 11-7,-1-1 0,0 1 0,0 0 0,0 0 1,0-1-1,0 1 0,0 0 0,0-1 1,0 1-1,0 0 0,0-1 0,0 1 1,0 0-1,0-1 0,0 1 0,-1 0 0,1 0 1,0-1-1,0 1 0,0 0 0,0-1 1,0 1-1,-1 0 0,1 0 0,0-1 0,0 1 1,-1 0-1,1 0 0,0 0 0,0-1 1,-1 1-1,1 0 0,0 0 0,0 0 0,-1 0 1,1 0-1,0 0 0,-1-1 0,1 1 1,0 0-1,0 0 0,-1 0 0,1 0 1,0 0-1,-1 0 0,1 0 0,-1 0 0,-20-4-323,19 3 249,-61-17-3020,24-3-2220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4FDE4-0BEA-471B-85BB-6934C9BA8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3472</TotalTime>
  <Pages>16</Pages>
  <Words>13158</Words>
  <Characters>75001</Characters>
  <Application>Microsoft Office Word</Application>
  <DocSecurity>0</DocSecurity>
  <Lines>625</Lines>
  <Paragraphs>175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Frank David (Alliance Bioversity-CIAT)</dc:creator>
  <cp:keywords/>
  <dc:description/>
  <cp:lastModifiedBy>Montenegro, Frank David (Alliance Bioversity-CIAT)</cp:lastModifiedBy>
  <cp:revision>16</cp:revision>
  <dcterms:created xsi:type="dcterms:W3CDTF">2020-12-03T20:54:00Z</dcterms:created>
  <dcterms:modified xsi:type="dcterms:W3CDTF">2020-12-11T04:23:00Z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7cab9d86-0e33-31f4-b0d7-c7feae4e3cf1</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