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5669A6">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5669A6">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5669A6">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5669A6">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5669A6">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5669A6">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62461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5669A6">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47CF6979"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"_Toc56185838" </w:instrText>
      </w:r>
      <w:r>
        <w:fldChar w:fldCharType="separate"/>
      </w:r>
      <w:del w:id="0" w:author="Montenegro, Frank David (Alliance Bioversity-CIAT)" w:date="2020-12-18T16:49:00Z">
        <w:r w:rsidR="00CB04AC" w:rsidRPr="007D60F7" w:rsidDel="007A0147">
          <w:rPr>
            <w:rStyle w:val="Hyperlink"/>
            <w:noProof/>
            <w:lang w:val="es-CO"/>
          </w:rPr>
          <w:delText>Fig.</w:delText>
        </w:r>
      </w:del>
      <w:ins w:id="1" w:author="Montenegro, Frank David (Alliance Bioversity-CIAT)" w:date="2020-12-18T16:49:00Z">
        <w:r w:rsidR="007A0147">
          <w:rPr>
            <w:rStyle w:val="Hyperlink"/>
            <w:noProof/>
            <w:lang w:val="es-CO"/>
          </w:rPr>
          <w:t>Fig.</w:t>
        </w:r>
      </w:ins>
      <w:r w:rsidR="00CB04AC" w:rsidRPr="007D60F7">
        <w:rPr>
          <w:rStyle w:val="Hyperlink"/>
          <w:noProof/>
          <w:lang w:val="es-CO"/>
        </w:rPr>
        <w:t xml:space="preserve">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r>
        <w:rPr>
          <w:noProof/>
          <w:lang w:val="es-CO"/>
        </w:rPr>
        <w:fldChar w:fldCharType="end"/>
      </w:r>
    </w:p>
    <w:p w14:paraId="2B448E58" w14:textId="7B0E1148"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"_Toc56185839" </w:instrText>
      </w:r>
      <w:r>
        <w:fldChar w:fldCharType="separate"/>
      </w:r>
      <w:del w:id="2" w:author="Montenegro, Frank David (Alliance Bioversity-CIAT)" w:date="2020-12-18T16:49:00Z">
        <w:r w:rsidR="00CB04AC" w:rsidRPr="007D60F7" w:rsidDel="007A0147">
          <w:rPr>
            <w:rStyle w:val="Hyperlink"/>
            <w:noProof/>
            <w:lang w:val="es-CO"/>
          </w:rPr>
          <w:delText>Fig.</w:delText>
        </w:r>
      </w:del>
      <w:ins w:id="3" w:author="Montenegro, Frank David (Alliance Bioversity-CIAT)" w:date="2020-12-18T16:49:00Z">
        <w:r w:rsidR="007A0147">
          <w:rPr>
            <w:rStyle w:val="Hyperlink"/>
            <w:noProof/>
            <w:lang w:val="es-CO"/>
          </w:rPr>
          <w:t>Fig.</w:t>
        </w:r>
      </w:ins>
      <w:r w:rsidR="00CB04AC" w:rsidRPr="007D60F7">
        <w:rPr>
          <w:rStyle w:val="Hyperlink"/>
          <w:noProof/>
          <w:lang w:val="es-CO"/>
        </w:rPr>
        <w:t xml:space="preserve">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r>
        <w:rPr>
          <w:noProof/>
          <w:lang w:val="es-CO"/>
        </w:rPr>
        <w:fldChar w:fldCharType="end"/>
      </w:r>
    </w:p>
    <w:p w14:paraId="001591E0" w14:textId="77777777" w:rsidR="00CB04AC" w:rsidRPr="009A63A5" w:rsidRDefault="005669A6">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65B9FE8D"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\l "_Toc56185841" </w:instrText>
      </w:r>
      <w:r>
        <w:fldChar w:fldCharType="separate"/>
      </w:r>
      <w:del w:id="4" w:author="Montenegro, Frank David (Alliance Bioversity-CIAT)" w:date="2020-12-18T16:49:00Z">
        <w:r w:rsidR="00CB04AC" w:rsidRPr="007D60F7" w:rsidDel="007A0147">
          <w:rPr>
            <w:rStyle w:val="Hyperlink"/>
            <w:noProof/>
            <w:lang w:val="es-CO"/>
          </w:rPr>
          <w:delText>Fig.</w:delText>
        </w:r>
      </w:del>
      <w:ins w:id="5" w:author="Montenegro, Frank David (Alliance Bioversity-CIAT)" w:date="2020-12-18T16:49:00Z">
        <w:r w:rsidR="007A0147">
          <w:rPr>
            <w:rStyle w:val="Hyperlink"/>
            <w:noProof/>
            <w:lang w:val="es-CO"/>
          </w:rPr>
          <w:t>Fig.</w:t>
        </w:r>
      </w:ins>
      <w:r w:rsidR="00CB04AC" w:rsidRPr="007D60F7">
        <w:rPr>
          <w:rStyle w:val="Hyperlink"/>
          <w:noProof/>
          <w:lang w:val="es-CO"/>
        </w:rPr>
        <w:t xml:space="preserve">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r>
        <w:rPr>
          <w:noProof/>
          <w:lang w:val="es-CO"/>
        </w:rPr>
        <w:fldChar w:fldCharType="end"/>
      </w:r>
    </w:p>
    <w:p w14:paraId="06CC25E4" w14:textId="5D501488" w:rsidR="00CB04AC" w:rsidRPr="009A63A5" w:rsidRDefault="007A0815">
      <w:pPr>
        <w:pStyle w:val="TableofFigures"/>
        <w:tabs>
          <w:tab w:val="right" w:leader="dot" w:pos="9350"/>
        </w:tabs>
        <w:rPr>
          <w:rFonts w:asciiTheme="minorHAnsi" w:eastAsiaTheme="minorEastAsia" w:hAnsiTheme="minorHAnsi"/>
          <w:noProof/>
          <w:sz w:val="22"/>
          <w:lang w:val="es-CO"/>
        </w:rPr>
      </w:pPr>
      <w:r>
        <w:fldChar w:fldCharType="begin"/>
      </w:r>
      <w:r>
        <w:instrText xml:space="preserve"> HYPERLINK "file:///D:\\repos\\CIAT\\IDB_PROJECT\\documents\\Second%20Technical%20Report.docx" \l "_Toc56185842" </w:instrText>
      </w:r>
      <w:r>
        <w:fldChar w:fldCharType="separate"/>
      </w:r>
      <w:del w:id="6" w:author="Montenegro, Frank David (Alliance Bioversity-CIAT)" w:date="2020-12-18T16:49:00Z">
        <w:r w:rsidR="00CB04AC" w:rsidRPr="007D60F7" w:rsidDel="007A0147">
          <w:rPr>
            <w:rStyle w:val="Hyperlink"/>
            <w:noProof/>
            <w:lang w:val="es-CO"/>
          </w:rPr>
          <w:delText>Fig.</w:delText>
        </w:r>
      </w:del>
      <w:ins w:id="7" w:author="Montenegro, Frank David (Alliance Bioversity-CIAT)" w:date="2020-12-18T16:49:00Z">
        <w:r w:rsidR="007A0147">
          <w:rPr>
            <w:rStyle w:val="Hyperlink"/>
            <w:noProof/>
            <w:lang w:val="es-CO"/>
          </w:rPr>
          <w:t>Fig.</w:t>
        </w:r>
      </w:ins>
      <w:r w:rsidR="00CB04AC" w:rsidRPr="007D60F7">
        <w:rPr>
          <w:rStyle w:val="Hyperlink"/>
          <w:noProof/>
          <w:lang w:val="es-CO"/>
        </w:rPr>
        <w:t xml:space="preserve">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r>
        <w:rPr>
          <w:noProof/>
          <w:lang w:val="es-CO"/>
        </w:rPr>
        <w:fldChar w:fldCharType="end"/>
      </w:r>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62461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5669A6">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5669A6">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8" w:name="_Toc56185768"/>
      <w:r>
        <w:rPr>
          <w:rFonts w:cs="Times New Roman"/>
          <w:b/>
          <w:lang w:val="es-CO"/>
        </w:rPr>
        <w:lastRenderedPageBreak/>
        <w:t>ESTADO DEL ARTE</w:t>
      </w:r>
    </w:p>
    <w:p w14:paraId="2FDF764B" w14:textId="397E27C2"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583BBF7A" w:rsidR="000E2CDE" w:rsidRDefault="00F7024B" w:rsidP="00450760">
      <w:pPr>
        <w:jc w:val="both"/>
        <w:rPr>
          <w:lang w:val="es-CO"/>
        </w:rPr>
      </w:pPr>
      <w:r>
        <w:rPr>
          <w:lang w:val="es-CO"/>
        </w:rPr>
        <w:t xml:space="preserve">La detección de tendencias y detección de puntos de cambio son tareas comunes en el análisis de los datos de PR, </w:t>
      </w:r>
      <w:r w:rsidR="00706F87">
        <w:rPr>
          <w:lang w:val="es-CO"/>
        </w:rPr>
        <w:t>sobre los datos de años proporcionando por PR hay</w:t>
      </w:r>
      <w:r>
        <w:rPr>
          <w:lang w:val="es-CO"/>
        </w:rPr>
        <w:t xml:space="preserve"> muchos métodos </w:t>
      </w:r>
      <w:r w:rsidR="00706F87">
        <w:rPr>
          <w:lang w:val="es-CO"/>
        </w:rPr>
        <w:t>diferentes</w:t>
      </w:r>
      <w:r>
        <w:rPr>
          <w:lang w:val="es-CO"/>
        </w:rPr>
        <w:t xml:space="preserve"> propuestos para estos propósitos que incluyen Mann-</w:t>
      </w:r>
      <w:proofErr w:type="spellStart"/>
      <w:r>
        <w:rPr>
          <w:lang w:val="es-CO"/>
        </w:rPr>
        <w:t>Knedall</w:t>
      </w:r>
      <w:proofErr w:type="spellEnd"/>
      <w:r w:rsidR="00E900FF">
        <w:rPr>
          <w:lang w:val="es-CO"/>
        </w:rPr>
        <w:t xml:space="preserve"> and</w:t>
      </w:r>
      <w:r>
        <w:rPr>
          <w:lang w:val="es-CO"/>
        </w:rPr>
        <w:t xml:space="preserve"> </w:t>
      </w:r>
      <w:proofErr w:type="spellStart"/>
      <w:r>
        <w:rPr>
          <w:lang w:val="es-CO"/>
        </w:rPr>
        <w:t>Continus</w:t>
      </w:r>
      <w:proofErr w:type="spellEnd"/>
      <w:r>
        <w:rPr>
          <w:lang w:val="es-CO"/>
        </w:rPr>
        <w:t xml:space="preserve"> </w:t>
      </w:r>
      <w:proofErr w:type="spellStart"/>
      <w:r>
        <w:rPr>
          <w:lang w:val="es-CO"/>
        </w:rPr>
        <w:t>Change</w:t>
      </w:r>
      <w:proofErr w:type="spellEnd"/>
      <w:r>
        <w:rPr>
          <w:lang w:val="es-CO"/>
        </w:rPr>
        <w:t xml:space="preserve"> </w:t>
      </w:r>
      <w:proofErr w:type="spellStart"/>
      <w:r>
        <w:rPr>
          <w:lang w:val="es-CO"/>
        </w:rPr>
        <w:t>Detecction</w:t>
      </w:r>
      <w:proofErr w:type="spellEnd"/>
      <w:r>
        <w:rPr>
          <w:lang w:val="es-CO"/>
        </w:rPr>
        <w:t xml:space="preserve"> and </w:t>
      </w:r>
      <w:proofErr w:type="spellStart"/>
      <w:r>
        <w:rPr>
          <w:lang w:val="es-CO"/>
        </w:rPr>
        <w:t>Clasification</w:t>
      </w:r>
      <w:proofErr w:type="spellEnd"/>
      <w:r>
        <w:rPr>
          <w:lang w:val="es-CO"/>
        </w:rPr>
        <w:t xml:space="preserve">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w:t>
      </w:r>
      <w:proofErr w:type="spellStart"/>
      <w:r w:rsidR="00706F87" w:rsidRPr="00706F87">
        <w:rPr>
          <w:noProof/>
          <w:lang w:val="es-CO"/>
        </w:rPr>
        <w:t>Militino</w:t>
      </w:r>
      <w:proofErr w:type="spellEnd"/>
      <w:r w:rsidR="00706F87" w:rsidRPr="00706F87">
        <w:rPr>
          <w:noProof/>
          <w:lang w:val="es-CO"/>
        </w:rPr>
        <w:t xml:space="preserve"> et al., 2020; Zhu and Woodcock, 2014)</w:t>
      </w:r>
      <w:r w:rsidR="00706F87">
        <w:rPr>
          <w:lang w:val="es-CO"/>
        </w:rPr>
        <w:fldChar w:fldCharType="end"/>
      </w:r>
      <w:r w:rsidR="000E2CDE">
        <w:rPr>
          <w:lang w:val="es-CO"/>
        </w:rPr>
        <w:t>.</w:t>
      </w:r>
    </w:p>
    <w:p w14:paraId="7B3523EB" w14:textId="3DFF3D93"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w:t>
      </w:r>
      <w:proofErr w:type="spellStart"/>
      <w:r w:rsidR="000E2CDE">
        <w:rPr>
          <w:lang w:val="es-CO"/>
        </w:rPr>
        <w:t>Land</w:t>
      </w:r>
      <w:proofErr w:type="spellEnd"/>
      <w:r w:rsidR="000E2CDE">
        <w:rPr>
          <w:lang w:val="es-CO"/>
        </w:rPr>
        <w:t xml:space="preserve"> Surface </w:t>
      </w:r>
      <w:proofErr w:type="spellStart"/>
      <w:r w:rsidR="000E2CDE">
        <w:rPr>
          <w:lang w:val="es-CO"/>
        </w:rPr>
        <w:t>Temperature</w:t>
      </w:r>
      <w:proofErr w:type="spellEnd"/>
      <w:r w:rsidR="000E2CDE">
        <w:rPr>
          <w:lang w:val="es-CO"/>
        </w:rPr>
        <w:t xml:space="preserve"> (LST) del satélite MODIS para la región de </w:t>
      </w:r>
      <w:proofErr w:type="spellStart"/>
      <w:r w:rsidR="000E2CDE">
        <w:rPr>
          <w:lang w:val="es-CO"/>
        </w:rPr>
        <w:t>Navarre</w:t>
      </w:r>
      <w:proofErr w:type="spellEnd"/>
      <w:r w:rsidR="000E2CDE">
        <w:rPr>
          <w:lang w:val="es-CO"/>
        </w:rPr>
        <w:t xml:space="preserve">, España. Utilizaron 216 imágenes de la media mensual de temperatura para 18 años </w:t>
      </w:r>
      <w:r w:rsidR="004C7B30">
        <w:rPr>
          <w:lang w:val="es-CO"/>
        </w:rPr>
        <w:t xml:space="preserve">iniciando en enero 2001 a diciembre del 2018. </w:t>
      </w:r>
      <w:proofErr w:type="spellStart"/>
      <w:r w:rsidR="00062643">
        <w:rPr>
          <w:lang w:val="es-CO"/>
        </w:rPr>
        <w:t>Militino</w:t>
      </w:r>
      <w:proofErr w:type="spellEnd"/>
      <w:r w:rsidR="00062643">
        <w:rPr>
          <w:lang w:val="es-CO"/>
        </w:rPr>
        <w:t xml:space="preserve"> encontró</w:t>
      </w:r>
      <w:r w:rsidR="00402653">
        <w:rPr>
          <w:lang w:val="es-CO"/>
        </w:rPr>
        <w:t xml:space="preserve"> en su estudio que para las temperaturas del </w:t>
      </w:r>
      <w:r w:rsidR="00450760">
        <w:rPr>
          <w:lang w:val="es-CO"/>
        </w:rPr>
        <w:t>día</w:t>
      </w:r>
      <w:r w:rsidR="00402653">
        <w:rPr>
          <w:lang w:val="es-CO"/>
        </w:rPr>
        <w:t xml:space="preserve"> no </w:t>
      </w:r>
      <w:r w:rsidR="00906CCC">
        <w:rPr>
          <w:lang w:val="es-CO"/>
        </w:rPr>
        <w:t>había</w:t>
      </w:r>
      <w:r w:rsidR="00402653">
        <w:rPr>
          <w:lang w:val="es-CO"/>
        </w:rPr>
        <w:t xml:space="preserve"> tendencias con un valor P de 0.33</w:t>
      </w:r>
      <w:r w:rsidR="004C7B30">
        <w:rPr>
          <w:lang w:val="es-CO"/>
        </w:rPr>
        <w:t xml:space="preserve"> </w:t>
      </w:r>
      <w:r w:rsidR="00402653">
        <w:rPr>
          <w:lang w:val="es-CO"/>
        </w:rPr>
        <w:t xml:space="preserve">pero para las temperaturas de la noche había </w:t>
      </w:r>
      <w:r w:rsidR="00906CCC">
        <w:rPr>
          <w:lang w:val="es-CO"/>
        </w:rPr>
        <w:t>una tendencia monótona</w:t>
      </w:r>
      <w:r w:rsidR="00402653">
        <w:rPr>
          <w:lang w:val="es-CO"/>
        </w:rPr>
        <w:t xml:space="preserve">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 xml:space="preserve">4 hasta el 2019 para medir los cambios de la temperatura en el verano a lo largo del tiempo en la ciudad de </w:t>
      </w:r>
      <w:proofErr w:type="spellStart"/>
      <w:r w:rsidR="004E49F9">
        <w:rPr>
          <w:lang w:val="es-CO"/>
        </w:rPr>
        <w:t>Kyiv</w:t>
      </w:r>
      <w:proofErr w:type="spellEnd"/>
      <w:r w:rsidR="004E49F9">
        <w:rPr>
          <w:lang w:val="es-CO"/>
        </w:rPr>
        <w:t xml:space="preserve">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proofErr w:type="spellStart"/>
      <w:r w:rsidR="00062643">
        <w:rPr>
          <w:rFonts w:cs="Times New Roman"/>
          <w:lang w:val="es-CO"/>
        </w:rPr>
        <w:t>º</w:t>
      </w:r>
      <w:r w:rsidR="00062643">
        <w:rPr>
          <w:lang w:val="es-CO"/>
        </w:rPr>
        <w:t>C</w:t>
      </w:r>
      <w:proofErr w:type="spellEnd"/>
      <w:r w:rsidR="00062643">
        <w:rPr>
          <w:lang w:val="es-CO"/>
        </w:rPr>
        <w:t>.</w:t>
      </w:r>
      <w:r w:rsidR="00EF6D18">
        <w:rPr>
          <w:lang w:val="es-CO"/>
        </w:rPr>
        <w:t xml:space="preserve"> con valor P de 0.001.</w:t>
      </w:r>
    </w:p>
    <w:p w14:paraId="0B70ACA6" w14:textId="77777777" w:rsidR="00450760" w:rsidRDefault="00450760" w:rsidP="00450760">
      <w:pPr>
        <w:keepNext/>
        <w:jc w:val="center"/>
      </w:pPr>
      <w:r w:rsidRPr="00450760">
        <w:rPr>
          <w:noProof/>
        </w:rPr>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32776B47" w:rsidR="00026275" w:rsidRDefault="00045AE7" w:rsidP="00450760">
      <w:pPr>
        <w:pStyle w:val="Caption"/>
        <w:jc w:val="center"/>
        <w:rPr>
          <w:lang w:val="es-CO"/>
        </w:rPr>
      </w:pPr>
      <w:del w:id="9" w:author="Montenegro, Frank David (Alliance Bioversity-CIAT)" w:date="2020-12-18T16:49:00Z">
        <w:r w:rsidRPr="00450760" w:rsidDel="007A0147">
          <w:rPr>
            <w:lang w:val="es-CO"/>
          </w:rPr>
          <w:delText>Fig.</w:delText>
        </w:r>
      </w:del>
      <w:ins w:id="10" w:author="Montenegro, Frank David (Alliance Bioversity-CIAT)" w:date="2020-12-18T16:49:00Z">
        <w:r w:rsidR="007A0147">
          <w:rPr>
            <w:lang w:val="es-CO"/>
          </w:rPr>
          <w:t>Fig.</w:t>
        </w:r>
      </w:ins>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DD3EF3">
        <w:rPr>
          <w:noProof/>
          <w:lang w:val="es-CO"/>
        </w:rPr>
        <w:t>1</w:t>
      </w:r>
      <w:r w:rsidR="00450760">
        <w:fldChar w:fldCharType="end"/>
      </w:r>
      <w:ins w:id="11" w:author="Montenegro, Frank David (Alliance Bioversity-CIAT)" w:date="2020-12-18T15:50:00Z">
        <w:r w:rsidR="00906CCC" w:rsidRPr="00906CCC">
          <w:rPr>
            <w:lang w:val="es-CO"/>
            <w:rPrChange w:id="12" w:author="Montenegro, Frank David (Alliance Bioversity-CIAT)" w:date="2020-12-18T15:52:00Z">
              <w:rPr/>
            </w:rPrChange>
          </w:rPr>
          <w:t xml:space="preserve"> </w:t>
        </w:r>
      </w:ins>
      <w:r w:rsidR="00450760" w:rsidRPr="00450760">
        <w:rPr>
          <w:lang w:val="es-CO"/>
        </w:rPr>
        <w:t xml:space="preserve">Tendencia de la temperatura superficial en el verano </w:t>
      </w:r>
      <w:proofErr w:type="spellStart"/>
      <w:r w:rsidR="00450760" w:rsidRPr="00450760">
        <w:rPr>
          <w:lang w:val="es-CO"/>
        </w:rPr>
        <w:t>Kyiv</w:t>
      </w:r>
      <w:proofErr w:type="spellEnd"/>
    </w:p>
    <w:p w14:paraId="4A688D39" w14:textId="61183567" w:rsidR="00EF6D18" w:rsidRDefault="009A1925" w:rsidP="00450760">
      <w:pPr>
        <w:jc w:val="both"/>
        <w:rPr>
          <w:lang w:val="es-CO"/>
        </w:rPr>
      </w:pPr>
      <w:r>
        <w:rPr>
          <w:lang w:val="es-CO"/>
        </w:rPr>
        <w:lastRenderedPageBreak/>
        <w:t xml:space="preserve">Otro de los métodos usados para la detección del cambio en coberturas terrestres es detección de cambios continuos y </w:t>
      </w:r>
      <w:proofErr w:type="spellStart"/>
      <w:r>
        <w:rPr>
          <w:lang w:val="es-CO"/>
        </w:rPr>
        <w:t>clasificacion</w:t>
      </w:r>
      <w:proofErr w:type="spellEnd"/>
      <w:r>
        <w:rPr>
          <w:lang w:val="es-CO"/>
        </w:rPr>
        <w:t xml:space="preserve"> o CCDC por sus siglas en ingles. </w:t>
      </w:r>
      <w:r>
        <w:rPr>
          <w:lang w:val="es-CO"/>
        </w:rPr>
        <w:fldChar w:fldCharType="begin" w:fldLock="1"/>
      </w:r>
      <w:r w:rsidR="00DD3EF3">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Pr>
          <w:lang w:val="es-CO"/>
        </w:rPr>
        <w:t xml:space="preserve"> </w:t>
      </w:r>
      <w:proofErr w:type="spellStart"/>
      <w:r>
        <w:rPr>
          <w:lang w:val="es-CO"/>
        </w:rPr>
        <w:t>utlizaron</w:t>
      </w:r>
      <w:proofErr w:type="spellEnd"/>
      <w:r>
        <w:rPr>
          <w:lang w:val="es-CO"/>
        </w:rPr>
        <w:t xml:space="preserve"> este método en la costa de new </w:t>
      </w:r>
      <w:proofErr w:type="spellStart"/>
      <w:r>
        <w:rPr>
          <w:lang w:val="es-CO"/>
        </w:rPr>
        <w:t>england</w:t>
      </w:r>
      <w:proofErr w:type="spellEnd"/>
      <w:r>
        <w:rPr>
          <w:lang w:val="es-CO"/>
        </w:rPr>
        <w:t>, estados unidos</w:t>
      </w:r>
      <w:r w:rsidR="00A2783E">
        <w:rPr>
          <w:lang w:val="es-CO"/>
        </w:rPr>
        <w:t xml:space="preserve">. Utilizando todos los datos disponibles y haciendo un enmascaramiento de nube </w:t>
      </w:r>
      <w:r w:rsidR="00A2783E" w:rsidRPr="00450760">
        <w:rPr>
          <w:lang w:val="es-CO"/>
        </w:rPr>
        <w:t>(</w:t>
      </w:r>
      <w:proofErr w:type="spellStart"/>
      <w:r w:rsidR="00A2783E">
        <w:rPr>
          <w:lang w:val="es-CO"/>
        </w:rPr>
        <w:t>Fmask</w:t>
      </w:r>
      <w:proofErr w:type="spellEnd"/>
      <w:r w:rsidR="00A2783E">
        <w:rPr>
          <w:lang w:val="es-CO"/>
        </w:rPr>
        <w:t>) en total se usaron 519 imágenes desde 1982 a 2011</w:t>
      </w:r>
      <w:r w:rsidR="00C24B4F">
        <w:rPr>
          <w:lang w:val="es-CO"/>
        </w:rPr>
        <w:t xml:space="preserve">. </w:t>
      </w:r>
      <w:proofErr w:type="spellStart"/>
      <w:r w:rsidR="00C24B4F">
        <w:rPr>
          <w:lang w:val="es-CO"/>
        </w:rPr>
        <w:t>Zhu</w:t>
      </w:r>
      <w:proofErr w:type="spellEnd"/>
      <w:r w:rsidR="00C24B4F">
        <w:rPr>
          <w:lang w:val="es-CO"/>
        </w:rPr>
        <w:t xml:space="preserve"> and </w:t>
      </w:r>
      <w:proofErr w:type="spellStart"/>
      <w:r w:rsidR="00C24B4F">
        <w:rPr>
          <w:lang w:val="es-CO"/>
        </w:rPr>
        <w:t>Woodcock</w:t>
      </w:r>
      <w:proofErr w:type="spellEnd"/>
      <w:r w:rsidR="00C24B4F">
        <w:rPr>
          <w:lang w:val="es-CO"/>
        </w:rPr>
        <w:t xml:space="preserve"> (2014)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00" cy="2335458"/>
                    </a:xfrm>
                    <a:prstGeom prst="rect">
                      <a:avLst/>
                    </a:prstGeom>
                  </pic:spPr>
                </pic:pic>
              </a:graphicData>
            </a:graphic>
          </wp:inline>
        </w:drawing>
      </w:r>
    </w:p>
    <w:p w14:paraId="1F624604" w14:textId="240E951B" w:rsidR="000843EF" w:rsidRPr="00450760" w:rsidRDefault="00450760" w:rsidP="00450760">
      <w:pPr>
        <w:pStyle w:val="Caption"/>
        <w:jc w:val="center"/>
        <w:rPr>
          <w:lang w:val="es-CO"/>
        </w:rPr>
      </w:pPr>
      <w:del w:id="13" w:author="Montenegro, Frank David (Alliance Bioversity-CIAT)" w:date="2020-12-18T16:49:00Z">
        <w:r w:rsidRPr="00450760" w:rsidDel="007A0147">
          <w:rPr>
            <w:lang w:val="es-CO"/>
          </w:rPr>
          <w:delText>Fig</w:delText>
        </w:r>
        <w:r w:rsidR="00045AE7" w:rsidDel="007A0147">
          <w:rPr>
            <w:lang w:val="es-CO"/>
          </w:rPr>
          <w:delText>.</w:delText>
        </w:r>
      </w:del>
      <w:ins w:id="14" w:author="Montenegro, Frank David (Alliance Bioversity-CIAT)" w:date="2020-12-18T16:49:00Z">
        <w:r w:rsidR="007A0147">
          <w:rPr>
            <w:lang w:val="es-CO"/>
          </w:rPr>
          <w:t>Fig.</w:t>
        </w:r>
      </w:ins>
      <w:r w:rsidRPr="00450760">
        <w:rPr>
          <w:lang w:val="es-CO"/>
        </w:rPr>
        <w:t xml:space="preserve"> </w:t>
      </w:r>
      <w:r>
        <w:fldChar w:fldCharType="begin"/>
      </w:r>
      <w:r w:rsidRPr="00450760">
        <w:rPr>
          <w:lang w:val="es-CO"/>
        </w:rPr>
        <w:instrText xml:space="preserve"> SEQ Fig \* ARABIC </w:instrText>
      </w:r>
      <w:r>
        <w:fldChar w:fldCharType="separate"/>
      </w:r>
      <w:r w:rsidR="00DD3EF3">
        <w:rPr>
          <w:noProof/>
          <w:lang w:val="es-CO"/>
        </w:rPr>
        <w:t>2</w:t>
      </w:r>
      <w:r>
        <w:fldChar w:fldCharType="end"/>
      </w:r>
      <w:r w:rsidRPr="00450760">
        <w:rPr>
          <w:lang w:val="es-CO"/>
        </w:rPr>
        <w:t xml:space="preserve"> detección de la cobertura de tierra y clasificación</w:t>
      </w: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8"/>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15"/>
      <w:commentRangeStart w:id="16"/>
      <w:commentRangeStart w:id="17"/>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15"/>
      <w:r w:rsidR="005C1D4E" w:rsidRPr="00624617">
        <w:rPr>
          <w:rStyle w:val="CommentReference"/>
          <w:lang w:val="es-CO"/>
        </w:rPr>
        <w:commentReference w:id="15"/>
      </w:r>
      <w:commentRangeEnd w:id="16"/>
      <w:r w:rsidR="005C1D4E" w:rsidRPr="00624617">
        <w:rPr>
          <w:rStyle w:val="CommentReference"/>
          <w:lang w:val="es-CO"/>
        </w:rPr>
        <w:commentReference w:id="16"/>
      </w:r>
      <w:commentRangeEnd w:id="17"/>
      <w:r w:rsidR="00FA02C8" w:rsidRPr="00624617">
        <w:rPr>
          <w:rStyle w:val="CommentReference"/>
          <w:lang w:val="es-CO"/>
        </w:rPr>
        <w:commentReference w:id="17"/>
      </w:r>
    </w:p>
    <w:p w14:paraId="0568D172" w14:textId="12EBE374" w:rsidR="005C28B9" w:rsidRPr="00624617" w:rsidRDefault="005C28B9" w:rsidP="008448AE">
      <w:pPr>
        <w:jc w:val="both"/>
        <w:rPr>
          <w:rFonts w:cs="Times New Roman"/>
          <w:lang w:val="es-CO"/>
        </w:rPr>
      </w:pPr>
      <w:commentRangeStart w:id="18"/>
      <w:commentRangeStart w:id="19"/>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20"/>
      <w:commentRangeStart w:id="21"/>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20"/>
      <w:r w:rsidR="00DF721D" w:rsidRPr="00624617">
        <w:rPr>
          <w:rStyle w:val="CommentReference"/>
          <w:highlight w:val="yellow"/>
          <w:lang w:val="es-CO"/>
        </w:rPr>
        <w:commentReference w:id="20"/>
      </w:r>
      <w:commentRangeEnd w:id="18"/>
      <w:commentRangeEnd w:id="21"/>
      <w:r w:rsidR="002C6136" w:rsidRPr="00624617">
        <w:rPr>
          <w:rStyle w:val="CommentReference"/>
          <w:lang w:val="es-CO"/>
        </w:rPr>
        <w:commentReference w:id="21"/>
      </w:r>
      <w:r w:rsidR="005C1D4E" w:rsidRPr="00624617">
        <w:rPr>
          <w:rStyle w:val="CommentReference"/>
          <w:lang w:val="es-CO"/>
        </w:rPr>
        <w:commentReference w:id="18"/>
      </w:r>
      <w:commentRangeEnd w:id="19"/>
      <w:r w:rsidR="002C6136" w:rsidRPr="00624617">
        <w:rPr>
          <w:rStyle w:val="CommentReference"/>
          <w:lang w:val="es-CO"/>
        </w:rPr>
        <w:commentReference w:id="19"/>
      </w:r>
    </w:p>
    <w:p w14:paraId="588809B0" w14:textId="1D92B8C4"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w:t>
      </w:r>
      <w:r w:rsidR="001755B4" w:rsidRPr="00624617">
        <w:rPr>
          <w:rFonts w:cs="Times New Roman"/>
          <w:lang w:val="es-CO"/>
        </w:rPr>
        <w:lastRenderedPageBreak/>
        <w:t xml:space="preserve">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w:t>
      </w:r>
      <w:proofErr w:type="spellStart"/>
      <w:r w:rsidR="003A1EEA" w:rsidRPr="00624617">
        <w:rPr>
          <w:rFonts w:cs="Times New Roman"/>
          <w:noProof/>
          <w:lang w:val="es-CO"/>
        </w:rPr>
        <w:t>Melchiori</w:t>
      </w:r>
      <w:proofErr w:type="spellEnd"/>
      <w:r w:rsidR="003A1EEA" w:rsidRPr="00624617">
        <w:rPr>
          <w:rFonts w:cs="Times New Roman"/>
          <w:noProof/>
          <w:lang w:val="es-CO"/>
        </w:rPr>
        <w:t>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70EE9A84" w14:textId="2AD739A8" w:rsidR="00F51188"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22"/>
      <w:commentRangeStart w:id="23"/>
      <w:r w:rsidR="00EA7DDD" w:rsidRPr="00624617">
        <w:rPr>
          <w:rFonts w:cs="Times New Roman"/>
          <w:lang w:val="es-CO"/>
        </w:rPr>
        <w:t>t</w:t>
      </w:r>
      <w:commentRangeEnd w:id="22"/>
      <w:r w:rsidR="00314A6F" w:rsidRPr="00624617">
        <w:rPr>
          <w:rFonts w:cs="Times New Roman"/>
          <w:lang w:val="es-CO"/>
        </w:rPr>
        <w:t>iempo</w:t>
      </w:r>
      <w:r w:rsidR="005C1D4E" w:rsidRPr="00624617">
        <w:rPr>
          <w:rStyle w:val="CommentReference"/>
          <w:lang w:val="es-CO"/>
        </w:rPr>
        <w:commentReference w:id="22"/>
      </w:r>
      <w:commentRangeEnd w:id="23"/>
      <w:r w:rsidR="002C6136" w:rsidRPr="00624617">
        <w:rPr>
          <w:rStyle w:val="CommentReference"/>
          <w:lang w:val="es-CO"/>
        </w:rPr>
        <w:commentReference w:id="23"/>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modelos de detección de tendencias y detección de cambios</w:t>
      </w:r>
      <w:r w:rsidR="00F51188">
        <w:rPr>
          <w:rFonts w:cs="Times New Roman"/>
          <w:lang w:val="es-CO"/>
        </w:rPr>
        <w:t xml:space="preserve"> </w:t>
      </w:r>
      <w:r w:rsidR="006B0E4A">
        <w:rPr>
          <w:rFonts w:cs="Times New Roman"/>
          <w:lang w:val="es-CO"/>
        </w:rPr>
        <w:t>continuos</w:t>
      </w:r>
      <w:r w:rsidR="00F51188">
        <w:rPr>
          <w:rFonts w:cs="Times New Roman"/>
          <w:lang w:val="es-CO"/>
        </w:rPr>
        <w:t>. E</w:t>
      </w:r>
      <w:r w:rsidR="004B3F72" w:rsidRPr="00624617">
        <w:rPr>
          <w:rFonts w:cs="Times New Roman"/>
          <w:lang w:val="es-CO"/>
        </w:rPr>
        <w:t xml:space="preserve">stos </w:t>
      </w:r>
      <w:r w:rsidR="00F51188" w:rsidRPr="00624617">
        <w:rPr>
          <w:rFonts w:cs="Times New Roman"/>
          <w:lang w:val="es-CO"/>
        </w:rPr>
        <w:t>determinar</w:t>
      </w:r>
      <w:r w:rsidR="00F51188">
        <w:rPr>
          <w:rFonts w:cs="Times New Roman"/>
          <w:lang w:val="es-CO"/>
        </w:rPr>
        <w:t>on</w:t>
      </w:r>
      <w:r w:rsidR="00F51188" w:rsidRPr="00624617">
        <w:rPr>
          <w:rFonts w:cs="Times New Roman"/>
          <w:lang w:val="es-CO"/>
        </w:rPr>
        <w:t xml:space="preserve"> </w:t>
      </w:r>
      <w:r w:rsidR="004B3F72" w:rsidRPr="00624617">
        <w:rPr>
          <w:rFonts w:cs="Times New Roman"/>
          <w:lang w:val="es-CO"/>
        </w:rPr>
        <w:t xml:space="preserve">si </w:t>
      </w:r>
      <w:r w:rsidR="00F51188">
        <w:rPr>
          <w:rFonts w:cs="Times New Roman"/>
          <w:lang w:val="es-CO"/>
        </w:rPr>
        <w:t xml:space="preserve">existían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w:t>
      </w:r>
      <w:r w:rsidR="00F51188" w:rsidRPr="00624617">
        <w:rPr>
          <w:rFonts w:cs="Times New Roman"/>
          <w:lang w:val="es-CO"/>
        </w:rPr>
        <w:t>mostr</w:t>
      </w:r>
      <w:r w:rsidR="00F51188">
        <w:rPr>
          <w:rFonts w:cs="Times New Roman"/>
          <w:lang w:val="es-CO"/>
        </w:rPr>
        <w:t>o</w:t>
      </w:r>
      <w:r w:rsidR="00F51188" w:rsidRPr="00624617">
        <w:rPr>
          <w:rFonts w:cs="Times New Roman"/>
          <w:lang w:val="es-CO"/>
        </w:rPr>
        <w:t xml:space="preserve"> </w:t>
      </w:r>
      <w:r w:rsidR="00314A6F" w:rsidRPr="00624617">
        <w:rPr>
          <w:rFonts w:cs="Times New Roman"/>
          <w:lang w:val="es-CO"/>
        </w:rPr>
        <w:t xml:space="preserve">el cambio en </w:t>
      </w:r>
      <w:proofErr w:type="gramStart"/>
      <w:r w:rsidR="00314A6F" w:rsidRPr="00624617">
        <w:rPr>
          <w:rFonts w:cs="Times New Roman"/>
          <w:lang w:val="es-CO"/>
        </w:rPr>
        <w:t xml:space="preserve">la </w:t>
      </w:r>
      <w:r w:rsidR="00F51188">
        <w:rPr>
          <w:rFonts w:cs="Times New Roman"/>
          <w:lang w:val="es-CO"/>
        </w:rPr>
        <w:t>tipo</w:t>
      </w:r>
      <w:proofErr w:type="gramEnd"/>
      <w:r w:rsidR="00F51188">
        <w:rPr>
          <w:rFonts w:cs="Times New Roman"/>
          <w:lang w:val="es-CO"/>
        </w:rPr>
        <w:t xml:space="preserve"> de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p>
    <w:p w14:paraId="16356EC0" w14:textId="77777777" w:rsidR="007A0815" w:rsidRDefault="00F51188" w:rsidP="007A0815">
      <w:pPr>
        <w:jc w:val="both"/>
        <w:rPr>
          <w:rFonts w:cs="Times New Roman"/>
          <w:lang w:val="es-CO"/>
        </w:rPr>
      </w:pPr>
      <w:r>
        <w:rPr>
          <w:rFonts w:cs="Times New Roman"/>
          <w:lang w:val="es-CO"/>
        </w:rPr>
        <w:t>Los modelos Mann Kendal y CCDC obtuvieron 45% y 71% de precisión respectivamente para la encuesta 2014, para la encuesta 2019</w:t>
      </w:r>
      <w:r w:rsidR="00BF1EA8">
        <w:rPr>
          <w:rFonts w:cs="Times New Roman"/>
          <w:lang w:val="es-CO"/>
        </w:rPr>
        <w:t xml:space="preserve"> comparada con 2014</w:t>
      </w:r>
      <w:r>
        <w:rPr>
          <w:rFonts w:cs="Times New Roman"/>
          <w:lang w:val="es-CO"/>
        </w:rPr>
        <w:t xml:space="preserve"> se encontró una precisión de -%</w:t>
      </w:r>
      <w:r w:rsidR="00BF1EA8">
        <w:rPr>
          <w:rFonts w:cs="Times New Roman"/>
          <w:lang w:val="es-CO"/>
        </w:rPr>
        <w:t xml:space="preserve"> y -% para Mann Kendal y CCDC respectivamente y por ultimo comparando la encuesta de 2011 y 2019 se encuentra que Mann Kendal tuvo una precisión de -% y CCDC una precisión de -%</w:t>
      </w:r>
      <w:r w:rsidR="007A0815">
        <w:rPr>
          <w:rFonts w:cs="Times New Roman"/>
          <w:lang w:val="es-CO"/>
        </w:rPr>
        <w:t xml:space="preserve">. </w:t>
      </w:r>
    </w:p>
    <w:p w14:paraId="40C07D97" w14:textId="51338750" w:rsidR="007A0815" w:rsidRDefault="007A0815" w:rsidP="007A0815">
      <w:pPr>
        <w:jc w:val="both"/>
        <w:rPr>
          <w:rFonts w:cs="Times New Roman"/>
          <w:lang w:val="es-CO"/>
        </w:rPr>
      </w:pPr>
      <w:r>
        <w:rPr>
          <w:rFonts w:cs="Times New Roman"/>
          <w:lang w:val="es-CO"/>
        </w:rPr>
        <w:t xml:space="preserve">Con estos resulto se evidencio que el método CCDC tiene un mejor desempeño debido a que utiliza las series armónicas para hacer la segmentación continua sobre la serie de tiempo de los índices de vegetación. Lo que demuestra la importancia de los índices de vegetación para este tipo de </w:t>
      </w:r>
      <w:proofErr w:type="spellStart"/>
      <w:r>
        <w:rPr>
          <w:rFonts w:cs="Times New Roman"/>
          <w:lang w:val="es-CO"/>
        </w:rPr>
        <w:t>monitoreos</w:t>
      </w:r>
      <w:proofErr w:type="spellEnd"/>
      <w:r>
        <w:rPr>
          <w:rFonts w:cs="Times New Roman"/>
          <w:lang w:val="es-CO"/>
        </w:rPr>
        <w:t xml:space="preserve">, además de ayudar a los modelos en la detección de tendencias y puntos de cambio también fueron útiles para estimar el impacto del programa </w:t>
      </w:r>
      <w:proofErr w:type="spellStart"/>
      <w:r>
        <w:rPr>
          <w:rFonts w:cs="Times New Roman"/>
          <w:lang w:val="es-CO"/>
        </w:rPr>
        <w:t>Patca</w:t>
      </w:r>
      <w:proofErr w:type="spellEnd"/>
      <w:r>
        <w:rPr>
          <w:rFonts w:cs="Times New Roman"/>
          <w:lang w:val="es-CO"/>
        </w:rPr>
        <w:t xml:space="preserve"> sobre los agricultores mostrándonos que los agricultores beneficiados tuvieron índices de vegetación </w:t>
      </w:r>
      <w:proofErr w:type="spellStart"/>
      <w:r>
        <w:rPr>
          <w:rFonts w:cs="Times New Roman"/>
          <w:lang w:val="es-CO"/>
        </w:rPr>
        <w:t>mas</w:t>
      </w:r>
      <w:proofErr w:type="spellEnd"/>
      <w:r>
        <w:rPr>
          <w:rFonts w:cs="Times New Roman"/>
          <w:lang w:val="es-CO"/>
        </w:rPr>
        <w:t xml:space="preserve"> _____ con respecto a los que no tuvieron este </w:t>
      </w:r>
      <w:r w:rsidR="00110579">
        <w:rPr>
          <w:rFonts w:cs="Times New Roman"/>
          <w:lang w:val="es-CO"/>
        </w:rPr>
        <w:t>b</w:t>
      </w:r>
      <w:r>
        <w:rPr>
          <w:rFonts w:cs="Times New Roman"/>
          <w:lang w:val="es-CO"/>
        </w:rPr>
        <w:t>eneficio</w:t>
      </w:r>
      <w:r w:rsidR="00110579">
        <w:rPr>
          <w:rFonts w:cs="Times New Roman"/>
          <w:lang w:val="es-CO"/>
        </w:rPr>
        <w:t xml:space="preserve">, indicando que las plantaciones con este beneficio tuvieron una mayor /menor salud vegetal. </w:t>
      </w:r>
      <w:r>
        <w:rPr>
          <w:rFonts w:cs="Times New Roman"/>
          <w:lang w:val="es-CO"/>
        </w:rPr>
        <w:t xml:space="preserve">  </w:t>
      </w:r>
    </w:p>
    <w:p w14:paraId="2138DD16" w14:textId="77777777" w:rsidR="00451FA4" w:rsidRPr="00624617" w:rsidRDefault="00A85850" w:rsidP="00E36D84">
      <w:pPr>
        <w:pStyle w:val="Heading1"/>
        <w:numPr>
          <w:ilvl w:val="0"/>
          <w:numId w:val="6"/>
        </w:numPr>
        <w:rPr>
          <w:rFonts w:cs="Times New Roman"/>
          <w:b/>
          <w:lang w:val="es-CO"/>
        </w:rPr>
      </w:pPr>
      <w:bookmarkStart w:id="24" w:name="_Toc56185769"/>
      <w:r w:rsidRPr="00624617">
        <w:rPr>
          <w:rFonts w:cs="Times New Roman"/>
          <w:b/>
          <w:lang w:val="es-CO"/>
        </w:rPr>
        <w:t>MATERIALES Y MÉTODOS</w:t>
      </w:r>
      <w:bookmarkEnd w:id="24"/>
    </w:p>
    <w:p w14:paraId="1D8669BD" w14:textId="77777777" w:rsidR="00B455D5" w:rsidRPr="00624617" w:rsidRDefault="00B455D5" w:rsidP="00E36D84">
      <w:pPr>
        <w:pStyle w:val="Heading2"/>
        <w:numPr>
          <w:ilvl w:val="1"/>
          <w:numId w:val="6"/>
        </w:numPr>
        <w:rPr>
          <w:rFonts w:cs="Times New Roman"/>
          <w:lang w:val="es-CO"/>
        </w:rPr>
      </w:pPr>
      <w:bookmarkStart w:id="25" w:name="_Toc56185770"/>
      <w:r w:rsidRPr="00624617">
        <w:rPr>
          <w:rFonts w:cs="Times New Roman"/>
          <w:lang w:val="es-CO"/>
        </w:rPr>
        <w:t>Descripción del área de estudio</w:t>
      </w:r>
      <w:r w:rsidR="00583B4A" w:rsidRPr="00624617">
        <w:rPr>
          <w:rFonts w:cs="Times New Roman"/>
          <w:lang w:val="es-CO"/>
        </w:rPr>
        <w:t xml:space="preserve"> y datos de tierra</w:t>
      </w:r>
      <w:bookmarkEnd w:id="25"/>
    </w:p>
    <w:p w14:paraId="48933BD8" w14:textId="2960E94D"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w:t>
      </w:r>
      <w:proofErr w:type="spellStart"/>
      <w:r w:rsidR="00707E07" w:rsidRPr="00624617">
        <w:rPr>
          <w:rFonts w:cs="Times New Roman"/>
          <w:lang w:val="es-CO"/>
        </w:rPr>
        <w:t>Fig</w:t>
      </w:r>
      <w:proofErr w:type="spellEnd"/>
      <w:r w:rsidR="00707E07" w:rsidRPr="00624617">
        <w:rPr>
          <w:rFonts w:cs="Times New Roman"/>
          <w:lang w:val="es-CO"/>
        </w:rPr>
        <w:t xml:space="preserve"> </w:t>
      </w:r>
      <w:r w:rsidR="00930F3D">
        <w:rPr>
          <w:rFonts w:cs="Times New Roman"/>
          <w:lang w:val="es-CO"/>
        </w:rPr>
        <w:t>3</w:t>
      </w:r>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lastRenderedPageBreak/>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7584" cy="2746208"/>
                    </a:xfrm>
                    <a:prstGeom prst="rect">
                      <a:avLst/>
                    </a:prstGeom>
                  </pic:spPr>
                </pic:pic>
              </a:graphicData>
            </a:graphic>
          </wp:inline>
        </w:drawing>
      </w:r>
    </w:p>
    <w:p w14:paraId="65AD7FF8" w14:textId="3C2437C6" w:rsidR="00AB36D0" w:rsidRPr="00624617" w:rsidRDefault="00544153" w:rsidP="00B726DD">
      <w:pPr>
        <w:pStyle w:val="Caption"/>
        <w:jc w:val="center"/>
        <w:rPr>
          <w:rFonts w:cs="Times New Roman"/>
          <w:sz w:val="24"/>
          <w:lang w:val="es-CO"/>
        </w:rPr>
      </w:pPr>
      <w:bookmarkStart w:id="26" w:name="_Toc53481471"/>
      <w:bookmarkStart w:id="27" w:name="_Toc56185836"/>
      <w:proofErr w:type="spellStart"/>
      <w:r w:rsidRPr="00624617">
        <w:rPr>
          <w:rFonts w:cs="Times New Roman"/>
          <w:lang w:val="es-CO"/>
        </w:rPr>
        <w:t>Fig</w:t>
      </w:r>
      <w:proofErr w:type="spellEnd"/>
      <w:r w:rsidRPr="00624617">
        <w:rPr>
          <w:rFonts w:cs="Times New Roman"/>
          <w:lang w:val="es-CO"/>
        </w:rPr>
        <w:t xml:space="preserve">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DD3EF3">
        <w:rPr>
          <w:rFonts w:cs="Times New Roman"/>
          <w:noProof/>
          <w:lang w:val="es-CO"/>
        </w:rPr>
        <w:t>3</w:t>
      </w:r>
      <w:r w:rsidRPr="00624617">
        <w:rPr>
          <w:rFonts w:cs="Times New Roman"/>
          <w:lang w:val="es-CO"/>
        </w:rPr>
        <w:fldChar w:fldCharType="end"/>
      </w:r>
      <w:r w:rsidRPr="00624617">
        <w:rPr>
          <w:rFonts w:cs="Times New Roman"/>
          <w:lang w:val="es-CO"/>
        </w:rPr>
        <w:t xml:space="preserve"> Zona de estudio</w:t>
      </w:r>
      <w:bookmarkEnd w:id="26"/>
      <w:bookmarkEnd w:id="27"/>
    </w:p>
    <w:p w14:paraId="4C134880" w14:textId="375540B0"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28"/>
      <w:r w:rsidR="005C1D4E" w:rsidRPr="00624617">
        <w:rPr>
          <w:rFonts w:cs="Times New Roman"/>
          <w:lang w:val="es-CO"/>
        </w:rPr>
        <w:t>Este análisis se enfoca en los productores que recibieron la tecnología de riego como beneficio del programa.</w:t>
      </w:r>
      <w:commentRangeEnd w:id="28"/>
      <w:r w:rsidR="00F615B8" w:rsidRPr="00F1487D">
        <w:rPr>
          <w:rStyle w:val="CommentReference"/>
          <w:lang w:val="es-CO"/>
        </w:rPr>
        <w:commentReference w:id="28"/>
      </w:r>
      <w:r w:rsidR="005C1D4E" w:rsidRPr="00624617">
        <w:rPr>
          <w:rFonts w:cs="Times New Roman"/>
          <w:lang w:val="es-CO"/>
        </w:rPr>
        <w:t xml:space="preserve"> </w:t>
      </w:r>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29"/>
      <w:commentRangeStart w:id="30"/>
      <w:r w:rsidR="00534B3E" w:rsidRPr="00624617">
        <w:rPr>
          <w:rFonts w:cs="Times New Roman"/>
          <w:lang w:val="es-CO"/>
        </w:rPr>
        <w:t>Estas encuestas recolectaron 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del w:id="31" w:author="Montenegro, Frank David (Alliance Bioversity-CIAT)" w:date="2020-12-22T12:59:00Z">
        <w:r w:rsidRPr="00624617" w:rsidDel="006A33ED">
          <w:rPr>
            <w:rFonts w:cs="Times New Roman"/>
            <w:highlight w:val="yellow"/>
            <w:lang w:val="es-CO"/>
          </w:rPr>
          <w:delText>parcelas</w:delText>
        </w:r>
      </w:del>
      <w:ins w:id="32" w:author="Montenegro, Frank David (Alliance Bioversity-CIAT)" w:date="2020-12-22T12:59:00Z">
        <w:r w:rsidR="006A33ED" w:rsidRPr="00624617">
          <w:rPr>
            <w:rFonts w:cs="Times New Roman"/>
            <w:highlight w:val="yellow"/>
            <w:lang w:val="es-CO"/>
          </w:rPr>
          <w:t>parcelas,</w:t>
        </w:r>
      </w:ins>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29"/>
      <w:r w:rsidR="00DF721D" w:rsidRPr="00624617">
        <w:rPr>
          <w:rStyle w:val="CommentReference"/>
          <w:lang w:val="es-CO"/>
        </w:rPr>
        <w:commentReference w:id="29"/>
      </w:r>
      <w:commentRangeEnd w:id="30"/>
      <w:r w:rsidR="00BB78C6" w:rsidRPr="00624617">
        <w:rPr>
          <w:rStyle w:val="CommentReference"/>
          <w:lang w:val="es-CO"/>
        </w:rPr>
        <w:commentReference w:id="30"/>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proofErr w:type="spellStart"/>
      <w:r w:rsidR="00930F3D" w:rsidRPr="00624617">
        <w:rPr>
          <w:rFonts w:cs="Times New Roman"/>
          <w:lang w:val="es-CO"/>
        </w:rPr>
        <w:t>Fig</w:t>
      </w:r>
      <w:proofErr w:type="spellEnd"/>
      <w:r w:rsidR="00930F3D">
        <w:rPr>
          <w:rFonts w:cs="Times New Roman"/>
          <w:lang w:val="es-CO"/>
        </w:rPr>
        <w:t xml:space="preserve"> 3</w:t>
      </w:r>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33" w:name="_Toc53481502"/>
      <w:bookmarkStart w:id="34"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33"/>
      <w:bookmarkEnd w:id="34"/>
    </w:p>
    <w:tbl>
      <w:tblPr>
        <w:tblStyle w:val="ListTable1Light"/>
        <w:tblW w:w="3612" w:type="pct"/>
        <w:jc w:val="center"/>
        <w:tblLook w:val="04A0" w:firstRow="1" w:lastRow="0" w:firstColumn="1" w:lastColumn="0" w:noHBand="0" w:noVBand="1"/>
      </w:tblPr>
      <w:tblGrid>
        <w:gridCol w:w="2259"/>
        <w:gridCol w:w="1144"/>
        <w:gridCol w:w="1309"/>
        <w:gridCol w:w="2050"/>
      </w:tblGrid>
      <w:tr w:rsidR="00F615B8" w:rsidRPr="00F1487D" w14:paraId="125CBA34" w14:textId="77777777" w:rsidTr="00FD45C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Dajabón</w:t>
            </w:r>
            <w:proofErr w:type="spellEnd"/>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Peravia</w:t>
            </w:r>
            <w:proofErr w:type="spellEnd"/>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lastRenderedPageBreak/>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 xml:space="preserve">Monseñor </w:t>
            </w:r>
            <w:proofErr w:type="spellStart"/>
            <w:r w:rsidRPr="00624617">
              <w:rPr>
                <w:rFonts w:eastAsia="Times New Roman" w:cs="Times New Roman"/>
                <w:color w:val="000000"/>
                <w:szCs w:val="24"/>
                <w:lang w:val="es-CO"/>
              </w:rPr>
              <w:t>Nouel</w:t>
            </w:r>
            <w:proofErr w:type="spellEnd"/>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1EDF60AF"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del w:id="35" w:author="Montenegro, Frank David (Alliance Bioversity-CIAT)" w:date="2020-12-18T16:49:00Z">
        <w:r w:rsidRPr="007D60F7" w:rsidDel="007A0147">
          <w:rPr>
            <w:rFonts w:cs="Times New Roman"/>
            <w:lang w:val="es-CO"/>
          </w:rPr>
          <w:delText>Fig.</w:delText>
        </w:r>
      </w:del>
      <w:ins w:id="36" w:author="Montenegro, Frank David (Alliance Bioversity-CIAT)" w:date="2020-12-18T16:49:00Z">
        <w:r w:rsidR="007A0147">
          <w:rPr>
            <w:rFonts w:cs="Times New Roman"/>
            <w:lang w:val="es-CO"/>
          </w:rPr>
          <w:t>Fig.</w:t>
        </w:r>
      </w:ins>
      <w:r w:rsidR="00265013" w:rsidRPr="007D60F7">
        <w:rPr>
          <w:rFonts w:cs="Times New Roman"/>
          <w:lang w:val="es-CO"/>
        </w:rPr>
        <w:t xml:space="preserve"> </w:t>
      </w:r>
      <w:r w:rsidR="00930F3D">
        <w:rPr>
          <w:rFonts w:cs="Times New Roman"/>
          <w:lang w:val="es-CO"/>
        </w:rPr>
        <w:t>4</w:t>
      </w:r>
      <w:r w:rsidR="00265013" w:rsidRPr="007D60F7">
        <w:rPr>
          <w:rFonts w:cs="Times New Roman"/>
          <w:lang w:val="es-CO"/>
        </w:rPr>
        <w:t>)</w:t>
      </w:r>
      <w:r w:rsidRPr="007D60F7">
        <w:rPr>
          <w:rFonts w:cs="Times New Roman"/>
          <w:lang w:val="es-CO"/>
        </w:rPr>
        <w:t xml:space="preserve"> explicando el </w:t>
      </w:r>
      <w:commentRangeStart w:id="37"/>
      <w:commentRangeStart w:id="38"/>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37"/>
      <w:r w:rsidR="005C1D4E" w:rsidRPr="00F1487D">
        <w:rPr>
          <w:rStyle w:val="CommentReference"/>
          <w:lang w:val="es-CO"/>
        </w:rPr>
        <w:commentReference w:id="37"/>
      </w:r>
      <w:commentRangeEnd w:id="38"/>
      <w:r w:rsidR="00CC0984" w:rsidRPr="00F1487D">
        <w:rPr>
          <w:rStyle w:val="CommentReference"/>
          <w:lang w:val="es-CO"/>
        </w:rPr>
        <w:commentReference w:id="38"/>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258D0FF3" w:rsidR="00265013" w:rsidRPr="00624617" w:rsidRDefault="006A12C8" w:rsidP="006A12C8">
      <w:pPr>
        <w:pStyle w:val="Caption"/>
        <w:jc w:val="center"/>
        <w:rPr>
          <w:sz w:val="24"/>
          <w:lang w:val="es-CO"/>
        </w:rPr>
      </w:pPr>
      <w:bookmarkStart w:id="39" w:name="_Toc56185837"/>
      <w:del w:id="40" w:author="Montenegro, Frank David (Alliance Bioversity-CIAT)" w:date="2020-12-18T16:49:00Z">
        <w:r w:rsidRPr="00624617" w:rsidDel="007A0147">
          <w:rPr>
            <w:lang w:val="es-CO"/>
          </w:rPr>
          <w:delText>Fig</w:delText>
        </w:r>
        <w:r w:rsidR="00FD45C0" w:rsidDel="007A0147">
          <w:rPr>
            <w:lang w:val="es-CO"/>
          </w:rPr>
          <w:delText>.</w:delText>
        </w:r>
      </w:del>
      <w:ins w:id="41" w:author="Montenegro, Frank David (Alliance Bioversity-CIAT)" w:date="2020-12-18T16:49:00Z">
        <w:r w:rsidR="007A0147">
          <w:rPr>
            <w:lang w:val="es-CO"/>
          </w:rPr>
          <w:t>Fig.</w:t>
        </w:r>
      </w:ins>
      <w:r w:rsidRPr="00624617">
        <w:rPr>
          <w:lang w:val="es-CO"/>
        </w:rPr>
        <w:t xml:space="preserve"> </w:t>
      </w:r>
      <w:r w:rsidRPr="00F1487D">
        <w:rPr>
          <w:lang w:val="es-CO"/>
        </w:rPr>
        <w:fldChar w:fldCharType="begin"/>
      </w:r>
      <w:r w:rsidRPr="007D60F7">
        <w:rPr>
          <w:lang w:val="es-CO"/>
        </w:rPr>
        <w:instrText xml:space="preserve"> SEQ Fig \* ARABIC </w:instrText>
      </w:r>
      <w:r w:rsidRPr="00F1487D">
        <w:rPr>
          <w:lang w:val="es-CO"/>
        </w:rPr>
        <w:fldChar w:fldCharType="separate"/>
      </w:r>
      <w:r w:rsidR="00DD3EF3">
        <w:rPr>
          <w:noProof/>
          <w:lang w:val="es-CO"/>
        </w:rPr>
        <w:t>4</w:t>
      </w:r>
      <w:r w:rsidRPr="00F1487D">
        <w:rPr>
          <w:lang w:val="es-CO"/>
        </w:rPr>
        <w:fldChar w:fldCharType="end"/>
      </w:r>
      <w:r w:rsidRPr="00624617">
        <w:rPr>
          <w:lang w:val="es-CO"/>
        </w:rPr>
        <w:t xml:space="preserve"> Flujo de trabajo</w:t>
      </w:r>
      <w:bookmarkEnd w:id="39"/>
    </w:p>
    <w:p w14:paraId="7A2975A3" w14:textId="77777777" w:rsidR="00F13AA1" w:rsidRPr="00624617" w:rsidRDefault="00F13AA1" w:rsidP="00E36D84">
      <w:pPr>
        <w:pStyle w:val="Heading2"/>
        <w:numPr>
          <w:ilvl w:val="1"/>
          <w:numId w:val="6"/>
        </w:numPr>
        <w:rPr>
          <w:rFonts w:cs="Times New Roman"/>
          <w:lang w:val="es-CO"/>
        </w:rPr>
      </w:pPr>
      <w:bookmarkStart w:id="42" w:name="_Toc56185771"/>
      <w:commentRangeStart w:id="43"/>
      <w:commentRangeStart w:id="44"/>
      <w:r w:rsidRPr="00624617">
        <w:rPr>
          <w:rFonts w:cs="Times New Roman"/>
          <w:lang w:val="es-CO"/>
        </w:rPr>
        <w:t>Imágenes Land</w:t>
      </w:r>
      <w:r w:rsidR="00B455D5" w:rsidRPr="00624617">
        <w:rPr>
          <w:rFonts w:cs="Times New Roman"/>
          <w:lang w:val="es-CO"/>
        </w:rPr>
        <w:t>s</w:t>
      </w:r>
      <w:r w:rsidRPr="00624617">
        <w:rPr>
          <w:rFonts w:cs="Times New Roman"/>
          <w:lang w:val="es-CO"/>
        </w:rPr>
        <w:t>at</w:t>
      </w:r>
      <w:bookmarkEnd w:id="42"/>
      <w:commentRangeEnd w:id="43"/>
      <w:r w:rsidR="000F24CF" w:rsidRPr="00F1487D">
        <w:rPr>
          <w:rStyle w:val="CommentReference"/>
          <w:rFonts w:eastAsiaTheme="minorHAnsi" w:cstheme="minorBidi"/>
          <w:lang w:val="es-CO"/>
        </w:rPr>
        <w:commentReference w:id="43"/>
      </w:r>
      <w:commentRangeEnd w:id="44"/>
      <w:r w:rsidR="009716CA" w:rsidRPr="00F1487D">
        <w:rPr>
          <w:rStyle w:val="CommentReference"/>
          <w:rFonts w:eastAsiaTheme="minorHAnsi" w:cstheme="minorBidi"/>
          <w:lang w:val="es-CO"/>
        </w:rPr>
        <w:commentReference w:id="44"/>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 xml:space="preserve">n la actualidad solo funcionan Landsat 7 y 8. En el año 2002 el sensor del Landsat 7 presentó una falla, por la cual se comenzaron a generar imágenes satelitales llamadas SLC, por sus siglas en inglés </w:t>
      </w:r>
      <w:proofErr w:type="spellStart"/>
      <w:r w:rsidR="003A66C5" w:rsidRPr="007D60F7">
        <w:rPr>
          <w:rFonts w:cs="Times New Roman"/>
          <w:lang w:val="es-CO"/>
        </w:rPr>
        <w:t>Scan</w:t>
      </w:r>
      <w:proofErr w:type="spellEnd"/>
      <w:r w:rsidR="003A66C5" w:rsidRPr="007D60F7">
        <w:rPr>
          <w:rFonts w:cs="Times New Roman"/>
          <w:lang w:val="es-CO"/>
        </w:rPr>
        <w:t xml:space="preserve">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374A738F" w:rsidR="00F13AA1" w:rsidRPr="00624617" w:rsidRDefault="009716CA" w:rsidP="00743C6A">
      <w:pPr>
        <w:jc w:val="both"/>
        <w:rPr>
          <w:rFonts w:cs="Times New Roman"/>
          <w:lang w:val="es-CO"/>
        </w:rPr>
      </w:pPr>
      <w:r w:rsidRPr="00624617">
        <w:rPr>
          <w:rFonts w:cs="Times New Roman"/>
          <w:lang w:val="es-CO"/>
        </w:rPr>
        <w:lastRenderedPageBreak/>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proofErr w:type="spellStart"/>
      <w:r w:rsidR="00051959" w:rsidRPr="00624617">
        <w:rPr>
          <w:rFonts w:cs="Times New Roman"/>
          <w:lang w:val="es-CO"/>
        </w:rPr>
        <w:t>precolección</w:t>
      </w:r>
      <w:proofErr w:type="spellEnd"/>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w:t>
      </w:r>
      <w:proofErr w:type="spellStart"/>
      <w:r w:rsidR="00051959" w:rsidRPr="00624617">
        <w:rPr>
          <w:rFonts w:cs="Times New Roman"/>
          <w:lang w:val="es-CO"/>
        </w:rPr>
        <w:t>path</w:t>
      </w:r>
      <w:proofErr w:type="spellEnd"/>
      <w:r w:rsidR="00051959" w:rsidRPr="00624617">
        <w:rPr>
          <w:rFonts w:cs="Times New Roman"/>
          <w:lang w:val="es-CO"/>
        </w:rPr>
        <w:t xml:space="preserve">/ 3 </w:t>
      </w:r>
      <w:proofErr w:type="spellStart"/>
      <w:r w:rsidR="00051959" w:rsidRPr="00624617">
        <w:rPr>
          <w:rFonts w:cs="Times New Roman"/>
          <w:lang w:val="es-CO"/>
        </w:rPr>
        <w:t>row</w:t>
      </w:r>
      <w:proofErr w:type="spellEnd"/>
      <w:r w:rsidR="002434B0" w:rsidRPr="00624617">
        <w:rPr>
          <w:rFonts w:cs="Times New Roman"/>
          <w:lang w:val="es-CO"/>
        </w:rPr>
        <w:t xml:space="preserve"> </w:t>
      </w:r>
      <w:r w:rsidR="00051959" w:rsidRPr="00624617">
        <w:rPr>
          <w:rFonts w:cs="Times New Roman"/>
          <w:lang w:val="es-CO"/>
        </w:rPr>
        <w:t>(</w:t>
      </w:r>
      <w:proofErr w:type="spellStart"/>
      <w:r w:rsidR="002434B0" w:rsidRPr="00624617">
        <w:rPr>
          <w:rFonts w:cs="Times New Roman"/>
          <w:lang w:val="es-CO"/>
        </w:rPr>
        <w:t>path</w:t>
      </w:r>
      <w:proofErr w:type="spellEnd"/>
      <w:r w:rsidR="002434B0" w:rsidRPr="00624617">
        <w:rPr>
          <w:rFonts w:cs="Times New Roman"/>
          <w:lang w:val="es-CO"/>
        </w:rPr>
        <w:t xml:space="preserve"> 7/ </w:t>
      </w:r>
      <w:proofErr w:type="spellStart"/>
      <w:r w:rsidR="002434B0" w:rsidRPr="00624617">
        <w:rPr>
          <w:rFonts w:cs="Times New Roman"/>
          <w:lang w:val="es-CO"/>
        </w:rPr>
        <w:t>row</w:t>
      </w:r>
      <w:proofErr w:type="spellEnd"/>
      <w:r w:rsidR="002434B0" w:rsidRPr="00624617">
        <w:rPr>
          <w:rFonts w:cs="Times New Roman"/>
          <w:lang w:val="es-CO"/>
        </w:rPr>
        <w:t xml:space="preserve">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proofErr w:type="spellStart"/>
      <w:r w:rsidR="00051959" w:rsidRPr="00624617">
        <w:rPr>
          <w:rFonts w:cs="Times New Roman"/>
          <w:lang w:val="es-CO"/>
        </w:rPr>
        <w:t>path</w:t>
      </w:r>
      <w:proofErr w:type="spellEnd"/>
      <w:r w:rsidR="00051959" w:rsidRPr="00624617">
        <w:rPr>
          <w:rFonts w:cs="Times New Roman"/>
          <w:lang w:val="es-CO"/>
        </w:rPr>
        <w:t xml:space="preserve"> 8/ </w:t>
      </w:r>
      <w:proofErr w:type="spellStart"/>
      <w:r w:rsidR="00051959" w:rsidRPr="00624617">
        <w:rPr>
          <w:rFonts w:cs="Times New Roman"/>
          <w:lang w:val="es-CO"/>
        </w:rPr>
        <w:t>row</w:t>
      </w:r>
      <w:proofErr w:type="spellEnd"/>
      <w:r w:rsidR="00051959" w:rsidRPr="00624617">
        <w:rPr>
          <w:rFonts w:cs="Times New Roman"/>
          <w:lang w:val="es-CO"/>
        </w:rPr>
        <w:t xml:space="preserve">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w:t>
      </w:r>
      <w:del w:id="45" w:author="Montenegro, Frank David (Alliance Bioversity-CIAT)" w:date="2020-12-18T16:49:00Z">
        <w:r w:rsidR="00910997" w:rsidRPr="00624617" w:rsidDel="007A0147">
          <w:rPr>
            <w:rFonts w:cs="Times New Roman"/>
            <w:lang w:val="es-CO"/>
          </w:rPr>
          <w:delText>Fig.</w:delText>
        </w:r>
      </w:del>
      <w:ins w:id="46" w:author="Montenegro, Frank David (Alliance Bioversity-CIAT)" w:date="2020-12-18T16:49:00Z">
        <w:r w:rsidR="007A0147">
          <w:rPr>
            <w:rFonts w:cs="Times New Roman"/>
            <w:lang w:val="es-CO"/>
          </w:rPr>
          <w:t>Fig.</w:t>
        </w:r>
      </w:ins>
      <w:r w:rsidR="00910997" w:rsidRPr="00624617">
        <w:rPr>
          <w:rFonts w:cs="Times New Roman"/>
          <w:lang w:val="es-CO"/>
        </w:rPr>
        <w:t xml:space="preserve"> </w:t>
      </w:r>
      <w:r w:rsidR="00930F3D">
        <w:rPr>
          <w:rFonts w:cs="Times New Roman"/>
          <w:lang w:val="es-CO"/>
        </w:rPr>
        <w:t>5</w:t>
      </w:r>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r w:rsidR="00930F3D">
        <w:rPr>
          <w:rFonts w:cs="Times New Roman"/>
          <w:lang w:val="es-CO"/>
        </w:rPr>
        <w:t>7</w:t>
      </w:r>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por año (</w:t>
      </w:r>
      <w:proofErr w:type="spellStart"/>
      <w:r w:rsidR="00051959" w:rsidRPr="00624617">
        <w:rPr>
          <w:rFonts w:cs="Times New Roman"/>
          <w:lang w:val="es-CO"/>
        </w:rPr>
        <w:t>Fig</w:t>
      </w:r>
      <w:proofErr w:type="spellEnd"/>
      <w:r w:rsidR="00051959" w:rsidRPr="00624617">
        <w:rPr>
          <w:rFonts w:cs="Times New Roman"/>
          <w:lang w:val="es-CO"/>
        </w:rPr>
        <w:t xml:space="preserve"> </w:t>
      </w:r>
      <w:r w:rsidR="00930F3D">
        <w:rPr>
          <w:rFonts w:cs="Times New Roman"/>
          <w:lang w:val="es-CO"/>
        </w:rPr>
        <w:t>7</w:t>
      </w:r>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4924" cy="3345712"/>
                    </a:xfrm>
                    <a:prstGeom prst="rect">
                      <a:avLst/>
                    </a:prstGeom>
                  </pic:spPr>
                </pic:pic>
              </a:graphicData>
            </a:graphic>
          </wp:inline>
        </w:drawing>
      </w:r>
    </w:p>
    <w:p w14:paraId="5CEFC634" w14:textId="4A1F8A69" w:rsidR="00910997" w:rsidRPr="00624617" w:rsidRDefault="00910997" w:rsidP="00B6754D">
      <w:pPr>
        <w:pStyle w:val="Caption"/>
        <w:jc w:val="center"/>
        <w:rPr>
          <w:rFonts w:cs="Times New Roman"/>
          <w:lang w:val="es-CO"/>
        </w:rPr>
      </w:pPr>
      <w:proofErr w:type="spellStart"/>
      <w:r w:rsidRPr="00624617">
        <w:rPr>
          <w:lang w:val="es-CO"/>
        </w:rPr>
        <w:t>Fig</w:t>
      </w:r>
      <w:proofErr w:type="spellEnd"/>
      <w:r w:rsidRPr="00624617">
        <w:rPr>
          <w:lang w:val="es-CO"/>
        </w:rPr>
        <w:t xml:space="preserve"> </w:t>
      </w:r>
      <w:r w:rsidRPr="00624617">
        <w:rPr>
          <w:lang w:val="es-CO"/>
        </w:rPr>
        <w:fldChar w:fldCharType="begin"/>
      </w:r>
      <w:r w:rsidRPr="00624617">
        <w:rPr>
          <w:lang w:val="es-CO"/>
        </w:rPr>
        <w:instrText xml:space="preserve"> SEQ Fig \* ARABIC </w:instrText>
      </w:r>
      <w:r w:rsidRPr="00624617">
        <w:rPr>
          <w:lang w:val="es-CO"/>
        </w:rPr>
        <w:fldChar w:fldCharType="separate"/>
      </w:r>
      <w:r w:rsidR="00DD3EF3">
        <w:rPr>
          <w:noProof/>
          <w:lang w:val="es-CO"/>
        </w:rPr>
        <w:t>5</w:t>
      </w:r>
      <w:r w:rsidRPr="00624617">
        <w:rPr>
          <w:lang w:val="es-CO"/>
        </w:rPr>
        <w:fldChar w:fldCharType="end"/>
      </w:r>
      <w:r w:rsidRPr="00624617">
        <w:rPr>
          <w:lang w:val="es-CO"/>
        </w:rPr>
        <w:t xml:space="preserve"> </w:t>
      </w:r>
      <w:proofErr w:type="spellStart"/>
      <w:r w:rsidRPr="00624617">
        <w:rPr>
          <w:lang w:val="es-CO"/>
        </w:rPr>
        <w:t>Path</w:t>
      </w:r>
      <w:proofErr w:type="spellEnd"/>
      <w:r w:rsidRPr="00624617">
        <w:rPr>
          <w:lang w:val="es-CO"/>
        </w:rPr>
        <w:t xml:space="preserve"> y </w:t>
      </w:r>
      <w:proofErr w:type="spellStart"/>
      <w:r w:rsidRPr="00624617">
        <w:rPr>
          <w:lang w:val="es-CO"/>
        </w:rPr>
        <w:t>Row</w:t>
      </w:r>
      <w:proofErr w:type="spellEnd"/>
      <w:r w:rsidRPr="00624617">
        <w:rPr>
          <w:lang w:val="es-CO"/>
        </w:rPr>
        <w:t xml:space="preserve">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47" w:name="_Toc56185772"/>
      <w:r w:rsidRPr="00624617">
        <w:rPr>
          <w:rFonts w:cs="Times New Roman"/>
          <w:lang w:val="es-CO"/>
        </w:rPr>
        <w:t>Pre</w:t>
      </w:r>
      <w:r w:rsidR="00F13AA1" w:rsidRPr="00624617">
        <w:rPr>
          <w:rFonts w:cs="Times New Roman"/>
          <w:lang w:val="es-CO"/>
        </w:rPr>
        <w:t>-</w:t>
      </w:r>
      <w:proofErr w:type="spellStart"/>
      <w:r w:rsidR="00F13AA1" w:rsidRPr="00624617">
        <w:rPr>
          <w:rFonts w:cs="Times New Roman"/>
          <w:lang w:val="es-CO"/>
        </w:rPr>
        <w:t>procesesamiento</w:t>
      </w:r>
      <w:bookmarkEnd w:id="47"/>
      <w:proofErr w:type="spellEnd"/>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48" w:name="_Toc56185773"/>
      <w:r w:rsidRPr="00624617">
        <w:rPr>
          <w:lang w:val="es-CO"/>
        </w:rPr>
        <w:t xml:space="preserve">Índices </w:t>
      </w:r>
      <w:r w:rsidR="008D035A" w:rsidRPr="00624617">
        <w:rPr>
          <w:lang w:val="es-CO"/>
        </w:rPr>
        <w:t>de vegetación (</w:t>
      </w:r>
      <w:proofErr w:type="spellStart"/>
      <w:r w:rsidR="008D035A" w:rsidRPr="00624617">
        <w:rPr>
          <w:lang w:val="es-CO"/>
        </w:rPr>
        <w:t>IVs</w:t>
      </w:r>
      <w:proofErr w:type="spellEnd"/>
      <w:r w:rsidR="008D035A" w:rsidRPr="00624617">
        <w:rPr>
          <w:lang w:val="es-CO"/>
        </w:rPr>
        <w:t>)</w:t>
      </w:r>
      <w:r w:rsidR="00B6754D" w:rsidRPr="00624617">
        <w:rPr>
          <w:lang w:val="es-CO"/>
        </w:rPr>
        <w:t>.</w:t>
      </w:r>
      <w:bookmarkEnd w:id="48"/>
    </w:p>
    <w:p w14:paraId="11A9A259" w14:textId="238D82F9"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4">
                      <w14:nvContentPartPr>
                        <w14:cNvContentPartPr/>
                      </w14:nvContentPartPr>
                      <w14:xfrm>
                        <a:off x="0" y="0"/>
                        <a:ext cx="1617120" cy="109080"/>
                      </w14:xfrm>
                    </w14:contentPart>
                  </a:graphicData>
                </a:graphic>
              </wp:anchor>
            </w:drawing>
          </mc:Choice>
          <mc:Fallback>
            <w:pict>
              <v:shapetype w14:anchorId="70A4C4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8pt;margin-top:-3.9pt;width:134.75pt;height:2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">
                <v:imagedata r:id="rId15"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commentRangeStart w:id="49"/>
      <w:commentRangeStart w:id="50"/>
      <w:del w:id="51" w:author="Montenegro, Frank David (Alliance Bioversity-CIAT)" w:date="2020-12-05T11:07:00Z">
        <w:r w:rsidR="00DB218F" w:rsidRPr="00F1487D" w:rsidDel="00CC0984">
          <w:rPr>
            <w:rFonts w:cs="Times New Roman"/>
            <w:lang w:val="es-CO"/>
          </w:rPr>
          <w:delText xml:space="preserve">también un índice de agua </w:delText>
        </w:r>
        <w:commentRangeEnd w:id="49"/>
        <w:r w:rsidRPr="00F1487D" w:rsidDel="00CC0984">
          <w:rPr>
            <w:rStyle w:val="CommentReference"/>
            <w:lang w:val="es-CO"/>
          </w:rPr>
          <w:commentReference w:id="49"/>
        </w:r>
        <w:commentRangeEnd w:id="50"/>
        <w:r w:rsidR="00CC0984" w:rsidRPr="00F1487D" w:rsidDel="00CC0984">
          <w:rPr>
            <w:rStyle w:val="CommentReference"/>
            <w:lang w:val="es-CO"/>
          </w:rPr>
          <w:commentReference w:id="50"/>
        </w:r>
        <w:r w:rsidR="008D035A" w:rsidRPr="00F1487D" w:rsidDel="00CC0984">
          <w:rPr>
            <w:rFonts w:cs="Times New Roman"/>
            <w:lang w:val="es-CO"/>
          </w:rPr>
          <w:delText>p</w:delText>
        </w:r>
      </w:del>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52" w:name="_Toc56185774"/>
      <w:r w:rsidRPr="00F1487D">
        <w:rPr>
          <w:lang w:val="es-CO"/>
        </w:rPr>
        <w:t>NDVI</w:t>
      </w:r>
      <w:bookmarkEnd w:id="52"/>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w:commentRangeStart w:id="53"/>
              <w:commentRangeStart w:id="54"/>
              <m:r>
                <w:rPr>
                  <w:rFonts w:ascii="Cambria Math" w:hAnsi="Cambria Math"/>
                  <w:lang w:val="es-CO"/>
                </w:rPr>
                <m:t>NIR</m:t>
              </m:r>
              <w:commentRangeEnd w:id="53"/>
              <m:r>
                <m:rPr>
                  <m:sty m:val="p"/>
                </m:rPr>
                <w:rPr>
                  <w:rStyle w:val="CommentReference"/>
                  <w:lang w:val="es-CO"/>
                </w:rPr>
                <w:commentReference w:id="53"/>
              </m:r>
              <w:commentRangeEnd w:id="54"/>
              <m:r>
                <m:rPr>
                  <m:sty m:val="p"/>
                </m:rPr>
                <w:rPr>
                  <w:rStyle w:val="CommentReference"/>
                </w:rPr>
                <w:commentReference w:id="54"/>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55" w:name="_Toc56185775"/>
      <w:r w:rsidRPr="00EC6B97">
        <w:rPr>
          <w:lang w:val="es-CO"/>
        </w:rPr>
        <w:t>O</w:t>
      </w:r>
      <w:r w:rsidR="00EB44D2" w:rsidRPr="00EC6B97">
        <w:rPr>
          <w:lang w:val="es-CO"/>
        </w:rPr>
        <w:t>SAVI</w:t>
      </w:r>
      <w:bookmarkEnd w:id="55"/>
    </w:p>
    <w:p w14:paraId="1FC2BCC4" w14:textId="3BF6F265" w:rsidR="000D60CF" w:rsidRPr="00624617" w:rsidRDefault="00EC6B97" w:rsidP="000D60CF">
      <w:pPr>
        <w:jc w:val="both"/>
        <w:rPr>
          <w:rFonts w:cs="Times New Roman"/>
          <w:szCs w:val="24"/>
          <w:lang w:val="es-CO"/>
        </w:rPr>
      </w:pPr>
      <w:proofErr w:type="spellStart"/>
      <w:r>
        <w:rPr>
          <w:szCs w:val="24"/>
          <w:lang w:val="es-CO"/>
        </w:rPr>
        <w:t>Optimized</w:t>
      </w:r>
      <w:proofErr w:type="spellEnd"/>
      <w:r>
        <w:rPr>
          <w:szCs w:val="24"/>
          <w:lang w:val="es-CO"/>
        </w:rPr>
        <w:t xml:space="preserve"> </w:t>
      </w:r>
      <w:proofErr w:type="spellStart"/>
      <w:r w:rsidR="000D60CF" w:rsidRPr="00EC6B97">
        <w:rPr>
          <w:szCs w:val="24"/>
          <w:lang w:val="es-CO"/>
        </w:rPr>
        <w:t>Soil</w:t>
      </w:r>
      <w:proofErr w:type="spellEnd"/>
      <w:r w:rsidR="000D60CF" w:rsidRPr="00EC6B97">
        <w:rPr>
          <w:szCs w:val="24"/>
          <w:lang w:val="es-CO"/>
        </w:rPr>
        <w:t xml:space="preserve"> </w:t>
      </w:r>
      <w:proofErr w:type="spellStart"/>
      <w:r w:rsidR="000D60CF" w:rsidRPr="00EC6B97">
        <w:rPr>
          <w:szCs w:val="24"/>
          <w:lang w:val="es-CO"/>
        </w:rPr>
        <w:t>Adjusted</w:t>
      </w:r>
      <w:proofErr w:type="spellEnd"/>
      <w:r w:rsidR="000D60CF" w:rsidRPr="00EC6B97">
        <w:rPr>
          <w:szCs w:val="24"/>
          <w:lang w:val="es-CO"/>
        </w:rPr>
        <w:t xml:space="preserve"> </w:t>
      </w:r>
      <w:proofErr w:type="spellStart"/>
      <w:r w:rsidR="000D60CF" w:rsidRPr="00EC6B97">
        <w:rPr>
          <w:szCs w:val="24"/>
          <w:lang w:val="es-CO"/>
        </w:rPr>
        <w:t>Vegetation</w:t>
      </w:r>
      <w:proofErr w:type="spellEnd"/>
      <w:r w:rsidR="000D60CF" w:rsidRPr="00EC6B97">
        <w:rPr>
          <w:szCs w:val="24"/>
          <w:lang w:val="es-CO"/>
        </w:rPr>
        <w:t xml:space="preserve"> </w:t>
      </w:r>
      <w:proofErr w:type="spellStart"/>
      <w:r w:rsidR="000D60CF" w:rsidRPr="00EC6B97">
        <w:rPr>
          <w:szCs w:val="24"/>
          <w:lang w:val="es-CO"/>
        </w:rPr>
        <w:t>Index</w:t>
      </w:r>
      <w:proofErr w:type="spellEnd"/>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suelos </w:t>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56"/>
                  <w:commentRangeStart w:id="57"/>
                  <w:commentRangeEnd w:id="56"/>
                  <m:r>
                    <m:rPr>
                      <m:sty m:val="p"/>
                    </m:rPr>
                    <w:rPr>
                      <w:rStyle w:val="CommentReference"/>
                      <w:lang w:val="es-CO"/>
                    </w:rPr>
                    <w:commentReference w:id="56"/>
                  </m:r>
                  <w:commentRangeEnd w:id="57"/>
                  <m:r>
                    <m:rPr>
                      <m:sty m:val="p"/>
                    </m:rPr>
                    <w:rPr>
                      <w:rStyle w:val="CommentReference"/>
                    </w:rPr>
                    <w:commentReference w:id="57"/>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58"/>
      <w:commentRangeStart w:id="59"/>
      <w:r w:rsidR="000D60CF" w:rsidRPr="00624617">
        <w:rPr>
          <w:lang w:val="es-CO"/>
        </w:rPr>
        <w:t>cargado de amortiguar la presencia del suelo a través de valores comprendidos entre 0 (para zonas con gran densidad vegetal) y 1 (para zonas con escasa densidad vegetal).</w:t>
      </w:r>
      <w:commentRangeEnd w:id="58"/>
      <w:r w:rsidR="006F7ADD" w:rsidRPr="00EC6B97">
        <w:rPr>
          <w:rStyle w:val="CommentReference"/>
          <w:lang w:val="es-CO"/>
        </w:rPr>
        <w:commentReference w:id="58"/>
      </w:r>
      <w:commentRangeEnd w:id="59"/>
      <w:r w:rsidR="00CC0984" w:rsidRPr="00EC6B97">
        <w:rPr>
          <w:rStyle w:val="CommentReference"/>
          <w:lang w:val="es-CO"/>
        </w:rPr>
        <w:commentReference w:id="59"/>
      </w:r>
    </w:p>
    <w:p w14:paraId="71DEBFD0" w14:textId="77777777" w:rsidR="004813A4" w:rsidRPr="00624617" w:rsidRDefault="004813A4" w:rsidP="004813A4">
      <w:pPr>
        <w:pStyle w:val="Heading3"/>
        <w:numPr>
          <w:ilvl w:val="2"/>
          <w:numId w:val="6"/>
        </w:numPr>
        <w:rPr>
          <w:lang w:val="es-CO"/>
        </w:rPr>
      </w:pPr>
      <w:bookmarkStart w:id="60" w:name="_Toc56185776"/>
      <w:r w:rsidRPr="00624617">
        <w:rPr>
          <w:lang w:val="es-CO"/>
        </w:rPr>
        <w:t>EVI</w:t>
      </w:r>
      <w:bookmarkEnd w:id="60"/>
    </w:p>
    <w:p w14:paraId="09718374" w14:textId="42DC23D8" w:rsidR="004813A4" w:rsidRPr="00624617" w:rsidRDefault="004813A4" w:rsidP="004813A4">
      <w:pPr>
        <w:jc w:val="both"/>
        <w:rPr>
          <w:lang w:val="es-CO"/>
        </w:rPr>
      </w:pPr>
      <w:r w:rsidRPr="00624617">
        <w:rPr>
          <w:lang w:val="es-CO"/>
        </w:rPr>
        <w:t xml:space="preserve">El </w:t>
      </w:r>
      <w:proofErr w:type="spellStart"/>
      <w:r w:rsidRPr="00624617">
        <w:rPr>
          <w:lang w:val="es-CO"/>
        </w:rPr>
        <w:t>Enhanced</w:t>
      </w:r>
      <w:proofErr w:type="spellEnd"/>
      <w:r w:rsidRPr="00624617">
        <w:rPr>
          <w:lang w:val="es-CO"/>
        </w:rPr>
        <w:t xml:space="preserve"> </w:t>
      </w:r>
      <w:proofErr w:type="spellStart"/>
      <w:r w:rsidRPr="00624617">
        <w:rPr>
          <w:lang w:val="es-CO"/>
        </w:rPr>
        <w:t>vegetation</w:t>
      </w:r>
      <w:proofErr w:type="spellEnd"/>
      <w:r w:rsidRPr="00624617">
        <w:rPr>
          <w:lang w:val="es-CO"/>
        </w:rPr>
        <w:t xml:space="preserve"> </w:t>
      </w:r>
      <w:proofErr w:type="spellStart"/>
      <w:r w:rsidRPr="00624617">
        <w:rPr>
          <w:lang w:val="es-CO"/>
        </w:rPr>
        <w:t>index</w:t>
      </w:r>
      <w:proofErr w:type="spellEnd"/>
      <w:r w:rsidRPr="00624617">
        <w:rPr>
          <w:lang w:val="es-CO"/>
        </w:rPr>
        <w:t xml:space="preserve">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61"/>
      <w:commentRangeStart w:id="62"/>
      <w:r w:rsidRPr="004A3E87">
        <w:rPr>
          <w:lang w:val="es-CO"/>
        </w:rPr>
        <w:t>correspondiente al Azul</w:t>
      </w:r>
      <w:r w:rsidR="006461A5" w:rsidRPr="004A3E87">
        <w:rPr>
          <w:lang w:val="es-CO"/>
        </w:rPr>
        <w:t xml:space="preserve"> </w:t>
      </w:r>
      <w:commentRangeEnd w:id="61"/>
      <w:r w:rsidR="006461A5" w:rsidRPr="00854949">
        <w:rPr>
          <w:rStyle w:val="CommentReference"/>
          <w:lang w:val="es-CO"/>
        </w:rPr>
        <w:commentReference w:id="61"/>
      </w:r>
      <w:commentRangeEnd w:id="62"/>
      <w:r w:rsidR="00CC0984" w:rsidRPr="00854949">
        <w:rPr>
          <w:rStyle w:val="CommentReference"/>
          <w:lang w:val="es-CO"/>
        </w:rPr>
        <w:commentReference w:id="62"/>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63"/>
      <w:commentRangeStart w:id="64"/>
      <w:r w:rsidR="004813A4" w:rsidRPr="00624617">
        <w:rPr>
          <w:lang w:val="es-CO"/>
        </w:rPr>
        <w:t xml:space="preserve">efecto del suelo y aerosoles </w:t>
      </w:r>
      <w:commentRangeEnd w:id="63"/>
      <w:r w:rsidR="000F24CF" w:rsidRPr="00057A2F">
        <w:rPr>
          <w:rStyle w:val="CommentReference"/>
          <w:lang w:val="es-CO"/>
        </w:rPr>
        <w:commentReference w:id="63"/>
      </w:r>
      <w:commentRangeEnd w:id="64"/>
      <w:r w:rsidR="001E542E" w:rsidRPr="00057A2F">
        <w:rPr>
          <w:rStyle w:val="CommentReference"/>
          <w:lang w:val="es-CO"/>
        </w:rPr>
        <w:commentReference w:id="64"/>
      </w:r>
    </w:p>
    <w:p w14:paraId="2B106019" w14:textId="77777777" w:rsidR="00EE50C3" w:rsidRPr="007D60F7" w:rsidRDefault="00B726DD" w:rsidP="00E36D84">
      <w:pPr>
        <w:pStyle w:val="Heading2"/>
        <w:numPr>
          <w:ilvl w:val="1"/>
          <w:numId w:val="6"/>
        </w:numPr>
        <w:rPr>
          <w:rFonts w:cs="Times New Roman"/>
          <w:lang w:val="es-CO"/>
        </w:rPr>
      </w:pPr>
      <w:bookmarkStart w:id="65" w:name="_Toc56185778"/>
      <w:r w:rsidRPr="007D60F7">
        <w:rPr>
          <w:rFonts w:cs="Times New Roman"/>
          <w:lang w:val="es-CO"/>
        </w:rPr>
        <w:t>Detección de tendencia y detección de puntos de cambio</w:t>
      </w:r>
      <w:bookmarkEnd w:id="65"/>
    </w:p>
    <w:p w14:paraId="2E436238" w14:textId="3EF989BF"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r w:rsidR="00DB4A3C" w:rsidRPr="007D60F7">
        <w:rPr>
          <w:rFonts w:cs="Times New Roman"/>
          <w:lang w:val="es-CO"/>
        </w:rPr>
        <w:t>Kendall</w:t>
      </w:r>
      <w:r w:rsidR="00057A2F">
        <w:rPr>
          <w:rFonts w:cs="Times New Roman"/>
          <w:lang w:val="es-CO"/>
        </w:rPr>
        <w:t xml:space="preserve"> y</w:t>
      </w:r>
      <w:r w:rsidR="00EE50C3" w:rsidRPr="007D60F7">
        <w:rPr>
          <w:rFonts w:cs="Times New Roman"/>
          <w:lang w:val="es-CO"/>
        </w:rPr>
        <w:t xml:space="preserve"> </w:t>
      </w:r>
      <w:r w:rsidR="00854949">
        <w:rPr>
          <w:rFonts w:cs="Times New Roman"/>
          <w:lang w:val="es-CO"/>
        </w:rPr>
        <w:t>CCDC</w:t>
      </w:r>
      <w:r w:rsidR="00854949" w:rsidRPr="007D60F7">
        <w:rPr>
          <w:rFonts w:cs="Times New Roman"/>
          <w:lang w:val="es-CO"/>
        </w:rPr>
        <w:t xml:space="preserve"> </w:t>
      </w:r>
      <w:r w:rsidR="00EE50C3" w:rsidRPr="007D60F7">
        <w:rPr>
          <w:rFonts w:cs="Times New Roman"/>
          <w:lang w:val="es-CO"/>
        </w:rPr>
        <w:t xml:space="preserve">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66" w:name="_Toc56185779"/>
      <w:r w:rsidRPr="007D60F7">
        <w:rPr>
          <w:rFonts w:cs="Times New Roman"/>
          <w:lang w:val="es-CO"/>
        </w:rPr>
        <w:t>Mann-Kendall</w:t>
      </w:r>
      <w:bookmarkEnd w:id="66"/>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67"/>
      <w:commentRangeStart w:id="68"/>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67"/>
      <w:r w:rsidR="00FF6796" w:rsidRPr="005E4831">
        <w:rPr>
          <w:rStyle w:val="CommentReference"/>
          <w:lang w:val="es-CO"/>
        </w:rPr>
        <w:commentReference w:id="67"/>
      </w:r>
      <w:commentRangeEnd w:id="68"/>
      <w:r w:rsidR="00C47459" w:rsidRPr="005E4831">
        <w:rPr>
          <w:rStyle w:val="CommentReference"/>
          <w:lang w:val="es-CO"/>
        </w:rPr>
        <w:commentReference w:id="68"/>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69"/>
      <w:commentRangeStart w:id="70"/>
      <w:r w:rsidRPr="00624617">
        <w:rPr>
          <w:rFonts w:cs="Times New Roman"/>
          <w:lang w:val="es-CO"/>
        </w:rPr>
        <w:t>S</w:t>
      </w:r>
      <w:commentRangeEnd w:id="69"/>
      <w:r w:rsidR="00044D93" w:rsidRPr="005E4831">
        <w:rPr>
          <w:rStyle w:val="CommentReference"/>
          <w:lang w:val="es-CO"/>
        </w:rPr>
        <w:commentReference w:id="69"/>
      </w:r>
      <w:commentRangeEnd w:id="70"/>
      <w:r w:rsidR="00C47459" w:rsidRPr="005E4831">
        <w:rPr>
          <w:rStyle w:val="CommentReference"/>
          <w:lang w:val="es-CO"/>
        </w:rPr>
        <w:commentReference w:id="70"/>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w:t>
      </w:r>
      <w:proofErr w:type="spellStart"/>
      <w:r w:rsidRPr="00624617">
        <w:rPr>
          <w:rFonts w:cs="Times New Roman"/>
          <w:lang w:val="es-CO"/>
        </w:rPr>
        <w:t>yi</w:t>
      </w:r>
      <w:proofErr w:type="spellEnd"/>
      <w:r w:rsidRPr="00624617">
        <w:rPr>
          <w:rFonts w:cs="Times New Roman"/>
          <w:lang w:val="es-CO"/>
        </w:rPr>
        <w:t xml:space="preserve">, </w:t>
      </w:r>
      <w:proofErr w:type="spellStart"/>
      <w:r w:rsidRPr="00624617">
        <w:rPr>
          <w:rFonts w:cs="Times New Roman"/>
          <w:lang w:val="es-CO"/>
        </w:rPr>
        <w:t>yj</w:t>
      </w:r>
      <w:proofErr w:type="spellEnd"/>
      <w:r w:rsidRPr="00624617">
        <w:rPr>
          <w:rFonts w:cs="Times New Roman"/>
          <w:lang w:val="es-CO"/>
        </w:rPr>
        <w:t xml:space="preserve"> (i&gt; j) de la variable aleatoria es inspeccionado para encontrar cuando </w:t>
      </w:r>
      <w:proofErr w:type="spellStart"/>
      <w:r w:rsidRPr="00624617">
        <w:rPr>
          <w:rFonts w:cs="Times New Roman"/>
          <w:lang w:val="es-CO"/>
        </w:rPr>
        <w:t>yi</w:t>
      </w:r>
      <w:proofErr w:type="spellEnd"/>
      <w:r w:rsidRPr="00624617">
        <w:rPr>
          <w:rFonts w:cs="Times New Roman"/>
          <w:lang w:val="es-CO"/>
        </w:rPr>
        <w:t xml:space="preserve"> &gt; </w:t>
      </w:r>
      <w:proofErr w:type="spellStart"/>
      <w:r w:rsidRPr="00624617">
        <w:rPr>
          <w:rFonts w:cs="Times New Roman"/>
          <w:lang w:val="es-CO"/>
        </w:rPr>
        <w:t>yj</w:t>
      </w:r>
      <w:proofErr w:type="spellEnd"/>
      <w:r w:rsidRPr="00624617">
        <w:rPr>
          <w:rFonts w:cs="Times New Roman"/>
          <w:lang w:val="es-CO"/>
        </w:rPr>
        <w:t xml:space="preserve"> o </w:t>
      </w:r>
      <w:proofErr w:type="spellStart"/>
      <w:r w:rsidRPr="00624617">
        <w:rPr>
          <w:rFonts w:cs="Times New Roman"/>
          <w:lang w:val="es-CO"/>
        </w:rPr>
        <w:t>yi</w:t>
      </w:r>
      <w:proofErr w:type="spellEnd"/>
      <w:r w:rsidRPr="00624617">
        <w:rPr>
          <w:rFonts w:cs="Times New Roman"/>
          <w:lang w:val="es-CO"/>
        </w:rPr>
        <w:t xml:space="preserve"> &lt; </w:t>
      </w:r>
      <w:proofErr w:type="spellStart"/>
      <w:r w:rsidRPr="00624617">
        <w:rPr>
          <w:rFonts w:cs="Times New Roman"/>
          <w:lang w:val="es-CO"/>
        </w:rPr>
        <w:t>yj</w:t>
      </w:r>
      <w:proofErr w:type="spellEnd"/>
      <w:r w:rsidRPr="00624617">
        <w:rPr>
          <w:rFonts w:cs="Times New Roman"/>
          <w:lang w:val="es-CO"/>
        </w:rPr>
        <w:t xml:space="preserve">. Si el número de pares </w:t>
      </w:r>
      <w:r w:rsidRPr="00624617">
        <w:rPr>
          <w:rFonts w:cs="Times New Roman"/>
          <w:lang w:val="es-CO"/>
        </w:rPr>
        <w:lastRenderedPageBreak/>
        <w:t xml:space="preserve">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71"/>
      <w:commentRangeStart w:id="72"/>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71"/>
      <w:r w:rsidR="00FF6796" w:rsidRPr="00E5133A">
        <w:rPr>
          <w:rStyle w:val="CommentReference"/>
          <w:lang w:val="es-CO"/>
        </w:rPr>
        <w:commentReference w:id="71"/>
      </w:r>
      <w:commentRangeEnd w:id="72"/>
      <w:r w:rsidR="00C47459" w:rsidRPr="00E5133A">
        <w:rPr>
          <w:rStyle w:val="CommentReference"/>
          <w:lang w:val="es-CO"/>
        </w:rPr>
        <w:commentReference w:id="72"/>
      </w:r>
      <w:commentRangeStart w:id="73"/>
      <w:commentRangeStart w:id="74"/>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73"/>
      <w:r w:rsidR="00044D93" w:rsidRPr="00E5133A">
        <w:rPr>
          <w:rStyle w:val="CommentReference"/>
          <w:lang w:val="es-CO"/>
        </w:rPr>
        <w:commentReference w:id="73"/>
      </w:r>
      <w:commentRangeEnd w:id="74"/>
      <w:r w:rsidR="008404C2" w:rsidRPr="00E5133A">
        <w:rPr>
          <w:rStyle w:val="CommentReference"/>
          <w:lang w:val="es-CO"/>
        </w:rPr>
        <w:commentReference w:id="74"/>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75"/>
    <w:commentRangeStart w:id="76"/>
    <w:p w14:paraId="29FF06D7" w14:textId="77777777" w:rsidR="00CE5325" w:rsidRPr="00624617" w:rsidRDefault="005669A6"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75"/>
          <m:r>
            <m:rPr>
              <m:sty m:val="p"/>
            </m:rPr>
            <w:rPr>
              <w:rStyle w:val="CommentReference"/>
              <w:lang w:val="es-CO"/>
            </w:rPr>
            <w:commentReference w:id="75"/>
          </m:r>
          <w:commentRangeEnd w:id="76"/>
          <m:r>
            <m:rPr>
              <m:sty m:val="p"/>
            </m:rPr>
            <w:rPr>
              <w:rStyle w:val="CommentReference"/>
              <w:lang w:val="es-CO"/>
            </w:rPr>
            <w:commentReference w:id="76"/>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77" w:name="_Toc56185780"/>
      <w:r w:rsidRPr="005E4831">
        <w:rPr>
          <w:rFonts w:cs="Times New Roman"/>
          <w:lang w:val="es-CO"/>
        </w:rPr>
        <w:t>CCDC</w:t>
      </w:r>
      <w:bookmarkEnd w:id="77"/>
    </w:p>
    <w:p w14:paraId="1B3EB3A1" w14:textId="75812AAF" w:rsidR="008E6D9F" w:rsidRPr="007A0147" w:rsidRDefault="008E6D9F" w:rsidP="0093386A">
      <w:pPr>
        <w:jc w:val="both"/>
        <w:rPr>
          <w:rFonts w:cs="Times New Roman"/>
          <w:rPrChange w:id="78" w:author="Montenegro, Frank David (Alliance Bioversity-CIAT)" w:date="2020-12-18T16:48:00Z">
            <w:rPr>
              <w:rFonts w:cs="Times New Roman"/>
              <w:lang w:val="es-CO"/>
            </w:rPr>
          </w:rPrChange>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w:t>
      </w:r>
      <w:r w:rsidR="00E5133A">
        <w:rPr>
          <w:rFonts w:cs="Times New Roman"/>
          <w:lang w:val="es-CO"/>
        </w:rPr>
        <w:t xml:space="preserve"> armónico</w:t>
      </w:r>
      <w:r w:rsidR="00605C59" w:rsidRPr="007D60F7">
        <w:rPr>
          <w:rFonts w:cs="Times New Roman"/>
          <w:lang w:val="es-CO"/>
        </w:rPr>
        <w:t xml:space="preserve"> que tiene componentes de estacionalidad, tendencia y ruptura estima</w:t>
      </w:r>
      <w:r w:rsidR="00E5133A">
        <w:rPr>
          <w:rFonts w:cs="Times New Roman"/>
          <w:lang w:val="es-CO"/>
        </w:rPr>
        <w:t>da de</w:t>
      </w:r>
      <w:r w:rsidR="00605C59" w:rsidRPr="007D60F7">
        <w:rPr>
          <w:rFonts w:cs="Times New Roman"/>
          <w:lang w:val="es-CO"/>
        </w:rPr>
        <w:t xml:space="preserve">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w:instrText>
      </w:r>
      <w:r w:rsidR="00EC6B97" w:rsidRPr="00E31897">
        <w:rPr>
          <w:rFonts w:cs="Times New Roman"/>
          <w:lang w:val="es-CO"/>
        </w:rPr>
        <w:instrText>ction accuracy, with 250. pixels selected within areas of persistent land cover and 250. pixels selected within areas of change identified by the CCDC algorithm. The accuracy assessment shows that CCDC results were accurate for detecting land surface change, wit</w:instrText>
      </w:r>
      <w:r w:rsidR="00EC6B97" w:rsidRPr="007A0147">
        <w:rPr>
          <w:rFonts w:cs="Times New Roman"/>
          <w:rPrChange w:id="79" w:author="Montenegro, Frank David (Alliance Bioversity-CIAT)" w:date="2020-12-18T16:48:00Z">
            <w:rPr>
              <w:rFonts w:cs="Times New Roman"/>
              <w:lang w:val="es-CO"/>
            </w:rPr>
          </w:rPrChange>
        </w:rPr>
        <w:instrTex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7A0147">
        <w:rPr>
          <w:rFonts w:cs="Times New Roman"/>
          <w:noProof/>
          <w:rPrChange w:id="80" w:author="Montenegro, Frank David (Alliance Bioversity-CIAT)" w:date="2020-12-18T16:48:00Z">
            <w:rPr>
              <w:rFonts w:cs="Times New Roman"/>
              <w:noProof/>
              <w:lang w:val="es-CO"/>
            </w:rPr>
          </w:rPrChange>
        </w:rPr>
        <w:t>(Zhu and Woodcock, 2014)</w:t>
      </w:r>
      <w:r w:rsidRPr="00624617">
        <w:rPr>
          <w:rFonts w:cs="Times New Roman"/>
          <w:lang w:val="es-CO"/>
        </w:rPr>
        <w:fldChar w:fldCharType="end"/>
      </w:r>
    </w:p>
    <w:p w14:paraId="147C3128" w14:textId="5667CC6E" w:rsidR="00685871" w:rsidRPr="007A0147" w:rsidRDefault="00685871" w:rsidP="00685871">
      <w:pPr>
        <w:pStyle w:val="Heading1"/>
        <w:numPr>
          <w:ilvl w:val="0"/>
          <w:numId w:val="6"/>
        </w:numPr>
        <w:rPr>
          <w:b/>
          <w:rPrChange w:id="81" w:author="Montenegro, Frank David (Alliance Bioversity-CIAT)" w:date="2020-12-18T16:48:00Z">
            <w:rPr>
              <w:b/>
              <w:lang w:val="es-CO"/>
            </w:rPr>
          </w:rPrChange>
        </w:rPr>
      </w:pPr>
      <w:bookmarkStart w:id="82" w:name="_Toc56185782"/>
      <w:proofErr w:type="spellStart"/>
      <w:r w:rsidRPr="007A0147">
        <w:rPr>
          <w:b/>
          <w:rPrChange w:id="83" w:author="Montenegro, Frank David (Alliance Bioversity-CIAT)" w:date="2020-12-18T16:48:00Z">
            <w:rPr>
              <w:b/>
              <w:lang w:val="es-CO"/>
            </w:rPr>
          </w:rPrChange>
        </w:rPr>
        <w:t>Resultados</w:t>
      </w:r>
      <w:bookmarkEnd w:id="82"/>
      <w:proofErr w:type="spellEnd"/>
    </w:p>
    <w:p w14:paraId="7B767929" w14:textId="02EB6FD8" w:rsidR="00960CF4" w:rsidRPr="007A0147" w:rsidRDefault="00960CF4" w:rsidP="00960CF4">
      <w:pPr>
        <w:pStyle w:val="Heading2"/>
        <w:numPr>
          <w:ilvl w:val="1"/>
          <w:numId w:val="6"/>
        </w:numPr>
        <w:rPr>
          <w:rPrChange w:id="84" w:author="Montenegro, Frank David (Alliance Bioversity-CIAT)" w:date="2020-12-18T16:48:00Z">
            <w:rPr>
              <w:lang w:val="es-CO"/>
            </w:rPr>
          </w:rPrChange>
        </w:rPr>
      </w:pPr>
      <w:bookmarkStart w:id="85" w:name="_Toc56185783"/>
      <w:proofErr w:type="spellStart"/>
      <w:r w:rsidRPr="007A0147">
        <w:rPr>
          <w:rPrChange w:id="86" w:author="Montenegro, Frank David (Alliance Bioversity-CIAT)" w:date="2020-12-18T16:48:00Z">
            <w:rPr>
              <w:lang w:val="es-CO"/>
            </w:rPr>
          </w:rPrChange>
        </w:rPr>
        <w:t>Datos</w:t>
      </w:r>
      <w:proofErr w:type="spellEnd"/>
      <w:r w:rsidRPr="007A0147">
        <w:rPr>
          <w:rPrChange w:id="87" w:author="Montenegro, Frank David (Alliance Bioversity-CIAT)" w:date="2020-12-18T16:48:00Z">
            <w:rPr>
              <w:lang w:val="es-CO"/>
            </w:rPr>
          </w:rPrChange>
        </w:rPr>
        <w:t xml:space="preserve"> de </w:t>
      </w:r>
      <w:proofErr w:type="spellStart"/>
      <w:r w:rsidRPr="007A0147">
        <w:rPr>
          <w:rPrChange w:id="88" w:author="Montenegro, Frank David (Alliance Bioversity-CIAT)" w:date="2020-12-18T16:48:00Z">
            <w:rPr>
              <w:lang w:val="es-CO"/>
            </w:rPr>
          </w:rPrChange>
        </w:rPr>
        <w:t>tierra</w:t>
      </w:r>
      <w:bookmarkEnd w:id="85"/>
      <w:proofErr w:type="spellEnd"/>
    </w:p>
    <w:p w14:paraId="466F7BDF" w14:textId="5922CEC1" w:rsidR="00253670" w:rsidRDefault="00A667CD" w:rsidP="00A667CD">
      <w:pPr>
        <w:jc w:val="both"/>
        <w:rPr>
          <w:lang w:val="es-CO"/>
        </w:rPr>
      </w:pPr>
      <w:r w:rsidRPr="00E31897">
        <w:rPr>
          <w:lang w:val="es-CO"/>
        </w:rPr>
        <w:t>La corrección de los datos geográficos consta de l</w:t>
      </w:r>
      <w:r w:rsidRPr="004A3E87">
        <w:rPr>
          <w:lang w:val="es-CO"/>
        </w:rPr>
        <w:t>a verificación visual para evitar puntos mal georreferenciados, ósea que estén en sobre carreteras, edificios, árboles o esquinas de los campos.</w:t>
      </w:r>
    </w:p>
    <w:p w14:paraId="44EC0740" w14:textId="4519AB48" w:rsidR="0018055E" w:rsidRPr="00F04DC5" w:rsidRDefault="00253670" w:rsidP="005E4831">
      <w:pPr>
        <w:keepNext/>
        <w:jc w:val="both"/>
        <w:rPr>
          <w:lang w:val="es-CO"/>
        </w:rPr>
      </w:pPr>
      <w:r w:rsidRPr="005E4831">
        <w:rPr>
          <w:lang w:val="es-CO"/>
        </w:rPr>
        <w:lastRenderedPageBreak/>
        <w:t xml:space="preserve"> </w:t>
      </w:r>
      <w:r w:rsidR="0018055E">
        <w:rPr>
          <w:noProof/>
        </w:rPr>
        <w:drawing>
          <wp:inline distT="0" distB="0" distL="0" distR="0" wp14:anchorId="555E0A7A" wp14:editId="54AAD79C">
            <wp:extent cx="6536055" cy="2553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6400" cy="2561024"/>
                    </a:xfrm>
                    <a:prstGeom prst="rect">
                      <a:avLst/>
                    </a:prstGeom>
                    <a:noFill/>
                  </pic:spPr>
                </pic:pic>
              </a:graphicData>
            </a:graphic>
          </wp:inline>
        </w:drawing>
      </w:r>
    </w:p>
    <w:p w14:paraId="0B130B7D" w14:textId="45EFBE16" w:rsidR="00F879EC" w:rsidRDefault="0018055E" w:rsidP="00F04DC5">
      <w:pPr>
        <w:pStyle w:val="Caption"/>
        <w:jc w:val="center"/>
        <w:rPr>
          <w:lang w:val="es-CO"/>
        </w:rPr>
      </w:pPr>
      <w:del w:id="89" w:author="Montenegro, Frank David (Alliance Bioversity-CIAT)" w:date="2020-12-18T16:49:00Z">
        <w:r w:rsidRPr="00F04DC5" w:rsidDel="007A0147">
          <w:rPr>
            <w:lang w:val="es-CO"/>
          </w:rPr>
          <w:delText>Fig</w:delText>
        </w:r>
        <w:r w:rsidR="005E4831" w:rsidDel="007A0147">
          <w:rPr>
            <w:lang w:val="es-CO"/>
          </w:rPr>
          <w:delText>.</w:delText>
        </w:r>
      </w:del>
      <w:ins w:id="90" w:author="Montenegro, Frank David (Alliance Bioversity-CIAT)" w:date="2020-12-18T16:49:00Z">
        <w:r w:rsidR="007A0147">
          <w:rPr>
            <w:lang w:val="es-CO"/>
          </w:rPr>
          <w:t>Fig.</w:t>
        </w:r>
      </w:ins>
      <w:r w:rsidRPr="00F04DC5">
        <w:rPr>
          <w:lang w:val="es-CO"/>
        </w:rPr>
        <w:t xml:space="preserve"> </w:t>
      </w:r>
      <w:r>
        <w:fldChar w:fldCharType="begin"/>
      </w:r>
      <w:r w:rsidRPr="00F04DC5">
        <w:rPr>
          <w:lang w:val="es-CO"/>
        </w:rPr>
        <w:instrText xml:space="preserve"> SEQ Fig \* ARABIC </w:instrText>
      </w:r>
      <w:r>
        <w:fldChar w:fldCharType="separate"/>
      </w:r>
      <w:r w:rsidR="00DD3EF3">
        <w:rPr>
          <w:noProof/>
          <w:lang w:val="es-CO"/>
        </w:rPr>
        <w:t>6</w:t>
      </w:r>
      <w:r>
        <w:fldChar w:fldCharType="end"/>
      </w:r>
      <w:r w:rsidRPr="00F04DC5">
        <w:rPr>
          <w:lang w:val="es-CO"/>
        </w:rPr>
        <w:t xml:space="preserve"> A) </w:t>
      </w:r>
      <w:r w:rsidR="005E4831" w:rsidRPr="00F04DC5">
        <w:rPr>
          <w:lang w:val="es-CO"/>
        </w:rPr>
        <w:t>corrección</w:t>
      </w:r>
      <w:r w:rsidRPr="00F04DC5">
        <w:rPr>
          <w:lang w:val="es-CO"/>
        </w:rPr>
        <w:t xml:space="preserve"> de puntos, B) </w:t>
      </w:r>
      <w:r w:rsidR="005E4831" w:rsidRPr="00F04DC5">
        <w:rPr>
          <w:lang w:val="es-CO"/>
        </w:rPr>
        <w:t>creación</w:t>
      </w:r>
      <w:r w:rsidRPr="00F04DC5">
        <w:rPr>
          <w:lang w:val="es-CO"/>
        </w:rPr>
        <w:t xml:space="preserve"> de buffer y </w:t>
      </w:r>
      <w:r w:rsidR="005E4831" w:rsidRPr="00F04DC5">
        <w:rPr>
          <w:lang w:val="es-CO"/>
        </w:rPr>
        <w:t>polígonos</w:t>
      </w:r>
    </w:p>
    <w:p w14:paraId="256A2EB3" w14:textId="5AD301BE"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están </w:t>
      </w:r>
      <w:r w:rsidR="00C47459" w:rsidRPr="004A3E87">
        <w:rPr>
          <w:rFonts w:cs="Times New Roman"/>
          <w:lang w:val="es-CO"/>
        </w:rPr>
        <w:t xml:space="preserve">no tuvieron ningún tipo de modificación entonces están </w:t>
      </w:r>
      <w:r w:rsidR="006E1771" w:rsidRPr="004A3E87">
        <w:rPr>
          <w:rFonts w:cs="Times New Roman"/>
          <w:lang w:val="es-CO"/>
        </w:rPr>
        <w:t xml:space="preserve">en </w:t>
      </w:r>
      <w:commentRangeStart w:id="91"/>
      <w:commentRangeStart w:id="92"/>
      <w:r w:rsidR="006E1771" w:rsidRPr="004A3E87">
        <w:rPr>
          <w:rFonts w:cs="Times New Roman"/>
          <w:lang w:val="es-CO"/>
        </w:rPr>
        <w:t>óptimas condiciones</w:t>
      </w:r>
      <w:commentRangeEnd w:id="91"/>
      <w:r w:rsidR="00F655F5" w:rsidRPr="003945F2">
        <w:rPr>
          <w:rStyle w:val="CommentReference"/>
          <w:lang w:val="es-CO"/>
        </w:rPr>
        <w:commentReference w:id="91"/>
      </w:r>
      <w:commentRangeEnd w:id="92"/>
      <w:r w:rsidR="004A3E87">
        <w:rPr>
          <w:rStyle w:val="CommentReference"/>
        </w:rPr>
        <w:commentReference w:id="92"/>
      </w:r>
      <w:r w:rsidR="00F655F5" w:rsidRPr="00624617">
        <w:rPr>
          <w:rFonts w:cs="Times New Roman"/>
          <w:lang w:val="es-CO"/>
        </w:rPr>
        <w:t>;</w:t>
      </w:r>
      <w:r w:rsidR="006E1771" w:rsidRPr="00624617">
        <w:rPr>
          <w:rFonts w:cs="Times New Roman"/>
          <w:lang w:val="es-CO"/>
        </w:rPr>
        <w:t xml:space="preserve"> </w:t>
      </w:r>
      <w:r w:rsidR="00F04DC5">
        <w:rPr>
          <w:rFonts w:cs="Times New Roman"/>
          <w:lang w:val="es-CO"/>
        </w:rPr>
        <w:t>247</w:t>
      </w:r>
      <w:r w:rsidR="00F04DC5" w:rsidRPr="00624617">
        <w:rPr>
          <w:rFonts w:cs="Times New Roman"/>
          <w:lang w:val="es-CO"/>
        </w:rPr>
        <w:t xml:space="preserve"> </w:t>
      </w:r>
      <w:r w:rsidR="006E1771" w:rsidRPr="00624617">
        <w:rPr>
          <w:rFonts w:cs="Times New Roman"/>
          <w:lang w:val="es-CO"/>
        </w:rPr>
        <w:t xml:space="preserve">puntos se corrigieron manualmente por estar ubicados sobre vías, casas o arboles aledaños a la parcela de cultivo con un porcentaje del </w:t>
      </w:r>
      <w:r w:rsidR="00F04DC5">
        <w:rPr>
          <w:rFonts w:cs="Times New Roman"/>
          <w:lang w:val="es-CO"/>
        </w:rPr>
        <w:t>65.5</w:t>
      </w:r>
      <w:r w:rsidR="006E1771" w:rsidRPr="00624617">
        <w:rPr>
          <w:rFonts w:cs="Times New Roman"/>
          <w:lang w:val="es-CO"/>
        </w:rPr>
        <w:t>%</w:t>
      </w:r>
      <w:r w:rsidR="00C47459" w:rsidRPr="00624617">
        <w:rPr>
          <w:rFonts w:cs="Times New Roman"/>
          <w:lang w:val="es-CO"/>
        </w:rPr>
        <w:t xml:space="preserve"> del total</w:t>
      </w:r>
      <w:r w:rsidR="00F04DC5">
        <w:rPr>
          <w:rFonts w:cs="Times New Roman"/>
          <w:lang w:val="es-CO"/>
        </w:rPr>
        <w:t xml:space="preserve"> (</w:t>
      </w:r>
      <w:proofErr w:type="spellStart"/>
      <w:r w:rsidR="00F04DC5">
        <w:rPr>
          <w:rFonts w:cs="Times New Roman"/>
          <w:lang w:val="es-CO"/>
        </w:rPr>
        <w:t>Fig</w:t>
      </w:r>
      <w:proofErr w:type="spellEnd"/>
      <w:r w:rsidR="00F04DC5">
        <w:rPr>
          <w:rFonts w:cs="Times New Roman"/>
          <w:lang w:val="es-CO"/>
        </w:rPr>
        <w:t xml:space="preserve"> 6-A)</w:t>
      </w:r>
      <w:r w:rsidR="006E1771" w:rsidRPr="00624617">
        <w:rPr>
          <w:rFonts w:cs="Times New Roman"/>
          <w:lang w:val="es-CO"/>
        </w:rPr>
        <w:t>. También se realizó un buffer a 70 metros</w:t>
      </w:r>
      <w:r w:rsidR="00F04DC5">
        <w:rPr>
          <w:rFonts w:cs="Times New Roman"/>
          <w:lang w:val="es-CO"/>
        </w:rPr>
        <w:t xml:space="preserve"> o dibujar el polígono del cultivo</w:t>
      </w:r>
      <w:r w:rsidR="00930F3D">
        <w:rPr>
          <w:rFonts w:cs="Times New Roman"/>
          <w:lang w:val="es-CO"/>
        </w:rPr>
        <w:t xml:space="preserve"> (</w:t>
      </w:r>
      <w:proofErr w:type="spellStart"/>
      <w:r w:rsidR="00930F3D">
        <w:rPr>
          <w:rFonts w:cs="Times New Roman"/>
          <w:lang w:val="es-CO"/>
        </w:rPr>
        <w:t>Fig</w:t>
      </w:r>
      <w:proofErr w:type="spellEnd"/>
      <w:r w:rsidR="00930F3D">
        <w:rPr>
          <w:rFonts w:cs="Times New Roman"/>
          <w:lang w:val="es-CO"/>
        </w:rPr>
        <w:t xml:space="preserve"> 6</w:t>
      </w:r>
      <w:r w:rsidR="00F04DC5">
        <w:rPr>
          <w:rFonts w:cs="Times New Roman"/>
          <w:lang w:val="es-CO"/>
        </w:rPr>
        <w:t>-B</w:t>
      </w:r>
      <w:r w:rsidR="00930F3D">
        <w:rPr>
          <w:rFonts w:cs="Times New Roman"/>
          <w:lang w:val="es-CO"/>
        </w:rPr>
        <w:t>)</w:t>
      </w:r>
      <w:r w:rsidR="006E1771" w:rsidRPr="00624617">
        <w:rPr>
          <w:rFonts w:cs="Times New Roman"/>
          <w:lang w:val="es-CO"/>
        </w:rPr>
        <w:t xml:space="preserve">, se detectó que el </w:t>
      </w:r>
      <w:r w:rsidR="00F04DC5">
        <w:rPr>
          <w:rFonts w:cs="Times New Roman"/>
          <w:lang w:val="es-CO"/>
        </w:rPr>
        <w:t>23.1</w:t>
      </w:r>
      <w:r w:rsidR="006E1771" w:rsidRPr="00624617">
        <w:rPr>
          <w:rFonts w:cs="Times New Roman"/>
          <w:lang w:val="es-CO"/>
        </w:rPr>
        <w:t xml:space="preserve">% o </w:t>
      </w:r>
      <w:r w:rsidR="00F04DC5">
        <w:rPr>
          <w:rFonts w:cs="Times New Roman"/>
          <w:lang w:val="es-CO"/>
        </w:rPr>
        <w:t>83</w:t>
      </w:r>
      <w:r w:rsidR="00F04DC5" w:rsidRPr="00624617">
        <w:rPr>
          <w:rFonts w:cs="Times New Roman"/>
          <w:lang w:val="es-CO"/>
        </w:rPr>
        <w:t xml:space="preserve">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 xml:space="preserve">de </w:t>
      </w:r>
      <w:r w:rsidR="0018055E">
        <w:rPr>
          <w:rFonts w:cs="Times New Roman"/>
          <w:lang w:val="es-CO"/>
        </w:rPr>
        <w:t>perturbadas</w:t>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del total de datos con parcelas de áre</w:t>
      </w:r>
      <w:r w:rsidR="006E1771" w:rsidRPr="004A3E87">
        <w:rPr>
          <w:rFonts w:cs="Times New Roman"/>
          <w:lang w:val="es-CO"/>
        </w:rPr>
        <w:t>as inferiores a una hectárea que no permiten hacer una buena extracción de características</w:t>
      </w:r>
      <w:r w:rsidR="00F04DC5">
        <w:rPr>
          <w:rFonts w:cs="Times New Roman"/>
          <w:lang w:val="es-CO"/>
        </w:rPr>
        <w:t>(</w:t>
      </w:r>
      <w:proofErr w:type="spellStart"/>
      <w:r w:rsidR="00F04DC5">
        <w:rPr>
          <w:rFonts w:cs="Times New Roman"/>
          <w:lang w:val="es-CO"/>
        </w:rPr>
        <w:t>Fig</w:t>
      </w:r>
      <w:proofErr w:type="spellEnd"/>
      <w:r w:rsidR="00F04DC5">
        <w:rPr>
          <w:rFonts w:cs="Times New Roman"/>
          <w:lang w:val="es-CO"/>
        </w:rPr>
        <w:t xml:space="preserve"> 6-B, puntos amarillos)</w:t>
      </w:r>
      <w:r w:rsidR="006E1771" w:rsidRPr="004A3E87">
        <w:rPr>
          <w:rFonts w:cs="Times New Roman"/>
          <w:lang w:val="es-CO"/>
        </w:rPr>
        <w:t xml:space="preserve">,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w:t>
      </w:r>
      <w:ins w:id="93" w:author="Montenegro, Frank David (Alliance Bioversity-CIAT)" w:date="2020-12-22T12:52:00Z">
        <w:r w:rsidR="00FA09DE">
          <w:rPr>
            <w:lang w:val="es-CO"/>
          </w:rPr>
          <w:t xml:space="preserve"> cuentan con </w:t>
        </w:r>
      </w:ins>
      <w:ins w:id="94" w:author="Montenegro, Frank David (Alliance Bioversity-CIAT)" w:date="2020-12-22T12:53:00Z">
        <w:r w:rsidR="00FA09DE">
          <w:rPr>
            <w:lang w:val="es-CO"/>
          </w:rPr>
          <w:t>programa de riego</w:t>
        </w:r>
      </w:ins>
      <w:del w:id="95" w:author="Montenegro, Frank David (Alliance Bioversity-CIAT)" w:date="2020-12-22T12:52:00Z">
        <w:r w:rsidR="00FA4C42" w:rsidRPr="004A3E87" w:rsidDel="00FA09DE">
          <w:rPr>
            <w:lang w:val="es-CO"/>
          </w:rPr>
          <w:delText xml:space="preserve"> </w:delText>
        </w:r>
      </w:del>
      <w:r w:rsidR="00FA4C42" w:rsidRPr="004A3E87">
        <w:rPr>
          <w:lang w:val="es-CO"/>
        </w:rPr>
        <w:t>(tabla 3).</w:t>
      </w:r>
    </w:p>
    <w:p w14:paraId="758E5EE4" w14:textId="77777777" w:rsidR="006E1771" w:rsidRPr="00624617" w:rsidRDefault="006E1771" w:rsidP="006E1771">
      <w:pPr>
        <w:pStyle w:val="Caption"/>
        <w:keepNext/>
        <w:rPr>
          <w:rFonts w:cs="Times New Roman"/>
          <w:lang w:val="es-CO"/>
        </w:rPr>
      </w:pPr>
      <w:bookmarkStart w:id="96" w:name="_Toc53481503"/>
      <w:bookmarkStart w:id="97"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96"/>
      <w:bookmarkEnd w:id="97"/>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98"/>
            <w:commentRangeStart w:id="99"/>
            <w:commentRangeStart w:id="100"/>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98"/>
            <w:r w:rsidRPr="003945F2">
              <w:rPr>
                <w:rStyle w:val="CommentReference"/>
                <w:lang w:val="es-CO"/>
              </w:rPr>
              <w:commentReference w:id="98"/>
            </w:r>
            <w:r w:rsidRPr="003945F2">
              <w:rPr>
                <w:rStyle w:val="CommentReference"/>
                <w:lang w:val="es-CO"/>
              </w:rPr>
              <w:commentReference w:id="99"/>
            </w:r>
            <w:r w:rsidR="000B7535" w:rsidRPr="003945F2">
              <w:rPr>
                <w:rStyle w:val="CommentReference"/>
                <w:lang w:val="es-CO"/>
              </w:rPr>
              <w:commentReference w:id="100"/>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99"/>
      <w:commentRangeEnd w:id="100"/>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373E88C" w:rsidR="00B5222B" w:rsidRPr="00624617" w:rsidRDefault="00845C02" w:rsidP="00A7106F">
            <w:pPr>
              <w:jc w:val="center"/>
              <w:rPr>
                <w:rFonts w:eastAsia="Times New Roman" w:cs="Times New Roman"/>
                <w:color w:val="000000"/>
                <w:lang w:val="es-CO"/>
              </w:rPr>
            </w:pPr>
            <w:r>
              <w:rPr>
                <w:rFonts w:eastAsia="Times New Roman" w:cs="Times New Roman"/>
                <w:color w:val="000000"/>
                <w:lang w:val="es-CO"/>
              </w:rPr>
              <w:t>áreas</w:t>
            </w:r>
            <w:r w:rsidR="00F04DC5">
              <w:rPr>
                <w:rFonts w:eastAsia="Times New Roman" w:cs="Times New Roman"/>
                <w:color w:val="000000"/>
                <w:lang w:val="es-CO"/>
              </w:rPr>
              <w:t xml:space="preserve"> perturbadas</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05D6A392" w:rsidR="00B5222B" w:rsidRPr="00624617" w:rsidRDefault="00B5222B" w:rsidP="00F04DC5">
            <w:pPr>
              <w:jc w:val="center"/>
              <w:rPr>
                <w:rFonts w:eastAsia="Times New Roman" w:cs="Times New Roman"/>
                <w:color w:val="000000"/>
                <w:lang w:val="es-CO"/>
              </w:rPr>
            </w:pPr>
            <w:commentRangeStart w:id="101"/>
            <w:commentRangeStart w:id="102"/>
            <w:r w:rsidRPr="00624617">
              <w:rPr>
                <w:rFonts w:eastAsia="Times New Roman" w:cs="Times New Roman"/>
                <w:color w:val="000000"/>
                <w:lang w:val="es-CO"/>
              </w:rPr>
              <w:t>área inferiores</w:t>
            </w:r>
            <w:commentRangeEnd w:id="101"/>
            <w:r w:rsidRPr="003945F2">
              <w:rPr>
                <w:rStyle w:val="CommentReference"/>
                <w:lang w:val="es-CO"/>
              </w:rPr>
              <w:commentReference w:id="101"/>
            </w:r>
            <w:commentRangeEnd w:id="102"/>
            <w:r w:rsidRPr="003945F2">
              <w:rPr>
                <w:rStyle w:val="CommentReference"/>
                <w:lang w:val="es-CO"/>
              </w:rPr>
              <w:commentReference w:id="102"/>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103" w:name="_Toc56185857"/>
      <w:commentRangeStart w:id="104"/>
      <w:commentRangeStart w:id="105"/>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103"/>
      <w:commentRangeEnd w:id="104"/>
      <w:commentRangeEnd w:id="105"/>
      <w:r w:rsidR="000B7738" w:rsidRPr="00624617">
        <w:rPr>
          <w:lang w:val="es-CO"/>
        </w:rPr>
        <w:t xml:space="preserve"> final</w:t>
      </w:r>
      <w:r w:rsidR="00367554" w:rsidRPr="003945F2">
        <w:rPr>
          <w:rStyle w:val="CommentReference"/>
          <w:i w:val="0"/>
          <w:iCs w:val="0"/>
          <w:color w:val="auto"/>
          <w:lang w:val="es-CO"/>
        </w:rPr>
        <w:commentReference w:id="104"/>
      </w:r>
      <w:r w:rsidR="000B7738" w:rsidRPr="003945F2">
        <w:rPr>
          <w:rStyle w:val="CommentReference"/>
          <w:i w:val="0"/>
          <w:iCs w:val="0"/>
          <w:color w:val="auto"/>
          <w:lang w:val="es-CO"/>
        </w:rPr>
        <w:commentReference w:id="105"/>
      </w:r>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106"/>
            <w:commentRangeStart w:id="107"/>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106"/>
            <w:r w:rsidRPr="003945F2">
              <w:rPr>
                <w:rStyle w:val="CommentReference"/>
                <w:lang w:val="es-CO"/>
              </w:rPr>
              <w:commentReference w:id="106"/>
            </w:r>
            <w:r w:rsidR="000B7738" w:rsidRPr="003945F2">
              <w:rPr>
                <w:rStyle w:val="CommentReference"/>
                <w:lang w:val="es-CO"/>
              </w:rPr>
              <w:commentReference w:id="107"/>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107"/>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4045B789" w:rsidR="006E1771" w:rsidRDefault="006E1771" w:rsidP="00881788">
      <w:pPr>
        <w:rPr>
          <w:ins w:id="108" w:author="Montenegro, Frank David (Alliance Bioversity-CIAT)" w:date="2020-12-22T12:46:00Z"/>
          <w:lang w:val="es-CO"/>
        </w:rPr>
      </w:pPr>
    </w:p>
    <w:p w14:paraId="4D9ECCF3" w14:textId="2FA07222" w:rsidR="00FA09DE" w:rsidRPr="00624617" w:rsidRDefault="00FA09DE">
      <w:pPr>
        <w:jc w:val="both"/>
        <w:rPr>
          <w:lang w:val="es-CO"/>
        </w:rPr>
        <w:pPrChange w:id="109" w:author="Montenegro, Frank David (Alliance Bioversity-CIAT)" w:date="2020-12-22T12:58:00Z">
          <w:pPr/>
        </w:pPrChange>
      </w:pPr>
      <w:ins w:id="110" w:author="Montenegro, Frank David (Alliance Bioversity-CIAT)" w:date="2020-12-22T12:53:00Z">
        <w:r>
          <w:rPr>
            <w:lang w:val="es-CO"/>
          </w:rPr>
          <w:t xml:space="preserve">Con </w:t>
        </w:r>
      </w:ins>
      <w:ins w:id="111" w:author="Montenegro, Frank David (Alliance Bioversity-CIAT)" w:date="2020-12-22T12:57:00Z">
        <w:r w:rsidR="006A33ED">
          <w:rPr>
            <w:lang w:val="es-CO"/>
          </w:rPr>
          <w:t xml:space="preserve">las </w:t>
        </w:r>
        <w:r>
          <w:rPr>
            <w:lang w:val="es-CO"/>
          </w:rPr>
          <w:t>correcciones</w:t>
        </w:r>
      </w:ins>
      <w:ins w:id="112" w:author="Montenegro, Frank David (Alliance Bioversity-CIAT)" w:date="2020-12-22T12:53:00Z">
        <w:r>
          <w:rPr>
            <w:lang w:val="es-CO"/>
          </w:rPr>
          <w:t xml:space="preserve"> se da por finalizada la primera encuesta denominada </w:t>
        </w:r>
      </w:ins>
      <w:ins w:id="113" w:author="Montenegro, Frank David (Alliance Bioversity-CIAT)" w:date="2020-12-22T12:54:00Z">
        <w:r>
          <w:rPr>
            <w:lang w:val="es-CO"/>
          </w:rPr>
          <w:t>“</w:t>
        </w:r>
      </w:ins>
      <w:ins w:id="114" w:author="Montenegro, Frank David (Alliance Bioversity-CIAT)" w:date="2020-12-22T14:21:00Z">
        <w:r w:rsidR="00F4377D">
          <w:rPr>
            <w:lang w:val="es-CO"/>
          </w:rPr>
          <w:t>línea base</w:t>
        </w:r>
      </w:ins>
      <w:ins w:id="115" w:author="Montenegro, Frank David (Alliance Bioversity-CIAT)" w:date="2020-12-22T12:57:00Z">
        <w:r w:rsidR="006A33ED">
          <w:rPr>
            <w:lang w:val="es-CO"/>
          </w:rPr>
          <w:t>”</w:t>
        </w:r>
      </w:ins>
      <w:ins w:id="116" w:author="Montenegro, Frank David (Alliance Bioversity-CIAT)" w:date="2020-12-22T12:58:00Z">
        <w:r w:rsidR="006A33ED">
          <w:rPr>
            <w:lang w:val="es-CO"/>
          </w:rPr>
          <w:t xml:space="preserve"> (Tabla</w:t>
        </w:r>
      </w:ins>
      <w:ins w:id="117" w:author="Montenegro, Frank David (Alliance Bioversity-CIAT)" w:date="2020-12-22T13:40:00Z">
        <w:r w:rsidR="00383A73">
          <w:rPr>
            <w:lang w:val="es-CO"/>
          </w:rPr>
          <w:t xml:space="preserve"> suplementaria 1</w:t>
        </w:r>
      </w:ins>
      <w:ins w:id="118" w:author="Montenegro, Frank David (Alliance Bioversity-CIAT)" w:date="2020-12-22T12:58:00Z">
        <w:r w:rsidR="006A33ED">
          <w:rPr>
            <w:lang w:val="es-CO"/>
          </w:rPr>
          <w:t>)</w:t>
        </w:r>
      </w:ins>
      <w:ins w:id="119" w:author="Montenegro, Frank David (Alliance Bioversity-CIAT)" w:date="2020-12-22T12:57:00Z">
        <w:r w:rsidR="006A33ED">
          <w:rPr>
            <w:lang w:val="es-CO"/>
          </w:rPr>
          <w:t xml:space="preserve">. </w:t>
        </w:r>
      </w:ins>
      <w:ins w:id="120" w:author="Montenegro, Frank David (Alliance Bioversity-CIAT)" w:date="2020-12-22T12:58:00Z">
        <w:r w:rsidR="006A33ED">
          <w:rPr>
            <w:lang w:val="es-CO"/>
          </w:rPr>
          <w:t xml:space="preserve">El banco suministro </w:t>
        </w:r>
      </w:ins>
      <w:ins w:id="121" w:author="Montenegro, Frank David (Alliance Bioversity-CIAT)" w:date="2020-12-22T12:46:00Z">
        <w:r>
          <w:rPr>
            <w:lang w:val="es-CO"/>
          </w:rPr>
          <w:t xml:space="preserve">la </w:t>
        </w:r>
      </w:ins>
      <w:ins w:id="122" w:author="Montenegro, Frank David (Alliance Bioversity-CIAT)" w:date="2020-12-22T12:51:00Z">
        <w:r>
          <w:rPr>
            <w:lang w:val="es-CO"/>
          </w:rPr>
          <w:t>segunda</w:t>
        </w:r>
      </w:ins>
      <w:ins w:id="123" w:author="Montenegro, Frank David (Alliance Bioversity-CIAT)" w:date="2020-12-22T12:46:00Z">
        <w:r>
          <w:rPr>
            <w:lang w:val="es-CO"/>
          </w:rPr>
          <w:t xml:space="preserve"> encuesta denominada </w:t>
        </w:r>
      </w:ins>
      <w:ins w:id="124" w:author="Montenegro, Frank David (Alliance Bioversity-CIAT)" w:date="2020-12-22T12:57:00Z">
        <w:r w:rsidR="006A33ED">
          <w:rPr>
            <w:lang w:val="es-CO"/>
          </w:rPr>
          <w:t>“</w:t>
        </w:r>
      </w:ins>
      <w:ins w:id="125" w:author="Montenegro, Frank David (Alliance Bioversity-CIAT)" w:date="2020-12-22T14:21:00Z">
        <w:r w:rsidR="00F4377D">
          <w:rPr>
            <w:lang w:val="es-CO"/>
          </w:rPr>
          <w:t xml:space="preserve">seguimiento </w:t>
        </w:r>
      </w:ins>
      <w:ins w:id="126" w:author="Montenegro, Frank David (Alliance Bioversity-CIAT)" w:date="2020-12-22T12:46:00Z">
        <w:r>
          <w:rPr>
            <w:lang w:val="es-CO"/>
          </w:rPr>
          <w:t>1</w:t>
        </w:r>
      </w:ins>
      <w:ins w:id="127" w:author="Montenegro, Frank David (Alliance Bioversity-CIAT)" w:date="2020-12-22T12:57:00Z">
        <w:r w:rsidR="006A33ED">
          <w:rPr>
            <w:lang w:val="es-CO"/>
          </w:rPr>
          <w:t>”</w:t>
        </w:r>
      </w:ins>
      <w:ins w:id="128" w:author="Montenegro, Frank David (Alliance Bioversity-CIAT)" w:date="2020-12-22T12:46:00Z">
        <w:r>
          <w:rPr>
            <w:lang w:val="es-CO"/>
          </w:rPr>
          <w:t xml:space="preserve"> </w:t>
        </w:r>
      </w:ins>
      <w:ins w:id="129" w:author="Montenegro, Frank David (Alliance Bioversity-CIAT)" w:date="2020-12-22T14:22:00Z">
        <w:r w:rsidR="00B54CE6">
          <w:rPr>
            <w:lang w:val="es-CO"/>
          </w:rPr>
          <w:t xml:space="preserve">(Tabla suplementaria 2) </w:t>
        </w:r>
      </w:ins>
      <w:ins w:id="130" w:author="Montenegro, Frank David (Alliance Bioversity-CIAT)" w:date="2020-12-22T14:20:00Z">
        <w:r w:rsidR="00F4377D">
          <w:rPr>
            <w:lang w:val="es-CO"/>
          </w:rPr>
          <w:t>que se realizó para determinar si hubo cambio de cultivo en ese tiempo</w:t>
        </w:r>
      </w:ins>
      <w:ins w:id="131" w:author="Montenegro, Frank David (Alliance Bioversity-CIAT)" w:date="2020-12-22T13:37:00Z">
        <w:r w:rsidR="00F4377D">
          <w:rPr>
            <w:lang w:val="es-CO"/>
          </w:rPr>
          <w:t xml:space="preserve">. </w:t>
        </w:r>
      </w:ins>
      <w:ins w:id="132" w:author="Montenegro, Frank David (Alliance Bioversity-CIAT)" w:date="2020-12-22T14:21:00Z">
        <w:r w:rsidR="00F4377D">
          <w:rPr>
            <w:lang w:val="es-CO"/>
          </w:rPr>
          <w:t>Al unir las encuestas de base línea y seguimiento 1</w:t>
        </w:r>
      </w:ins>
      <w:ins w:id="133" w:author="Montenegro, Frank David (Alliance Bioversity-CIAT)" w:date="2020-12-22T14:22:00Z">
        <w:r w:rsidR="00F4377D">
          <w:rPr>
            <w:lang w:val="es-CO"/>
          </w:rPr>
          <w:t xml:space="preserve"> tuvieron </w:t>
        </w:r>
      </w:ins>
      <w:ins w:id="134" w:author="Montenegro, Frank David (Alliance Bioversity-CIAT)" w:date="2020-12-22T13:37:00Z">
        <w:r w:rsidR="00383A73">
          <w:rPr>
            <w:lang w:val="es-CO"/>
          </w:rPr>
          <w:t>una unión del 100%</w:t>
        </w:r>
      </w:ins>
      <w:ins w:id="135" w:author="Montenegro, Frank David (Alliance Bioversity-CIAT)" w:date="2020-12-22T13:40:00Z">
        <w:r w:rsidR="00383A73">
          <w:rPr>
            <w:lang w:val="es-CO"/>
          </w:rPr>
          <w:t>.</w:t>
        </w:r>
      </w:ins>
      <w:ins w:id="136" w:author="Montenegro, Frank David (Alliance Bioversity-CIAT)" w:date="2020-12-22T14:01:00Z">
        <w:r w:rsidR="003040DB">
          <w:rPr>
            <w:lang w:val="es-CO"/>
          </w:rPr>
          <w:t xml:space="preserve"> </w:t>
        </w:r>
      </w:ins>
      <w:ins w:id="137" w:author="Montenegro, Frank David (Alliance Bioversity-CIAT)" w:date="2020-12-22T14:24:00Z">
        <w:r w:rsidR="00B54CE6">
          <w:rPr>
            <w:lang w:val="es-CO"/>
          </w:rPr>
          <w:t>L</w:t>
        </w:r>
      </w:ins>
      <w:ins w:id="138" w:author="Montenegro, Frank David (Alliance Bioversity-CIAT)" w:date="2020-12-22T14:01:00Z">
        <w:r w:rsidR="003040DB">
          <w:rPr>
            <w:lang w:val="es-CO"/>
          </w:rPr>
          <w:t>a terce</w:t>
        </w:r>
      </w:ins>
      <w:ins w:id="139" w:author="Montenegro, Frank David (Alliance Bioversity-CIAT)" w:date="2020-12-22T14:02:00Z">
        <w:r w:rsidR="003040DB">
          <w:rPr>
            <w:lang w:val="es-CO"/>
          </w:rPr>
          <w:t>ra y última encuesta denominada “</w:t>
        </w:r>
      </w:ins>
      <w:ins w:id="140" w:author="Montenegro, Frank David (Alliance Bioversity-CIAT)" w:date="2020-12-22T14:23:00Z">
        <w:r w:rsidR="00B54CE6">
          <w:rPr>
            <w:lang w:val="es-CO"/>
          </w:rPr>
          <w:t xml:space="preserve">seguimiento </w:t>
        </w:r>
      </w:ins>
      <w:ins w:id="141" w:author="Montenegro, Frank David (Alliance Bioversity-CIAT)" w:date="2020-12-22T14:02:00Z">
        <w:r w:rsidR="003040DB">
          <w:rPr>
            <w:lang w:val="es-CO"/>
          </w:rPr>
          <w:t>2”</w:t>
        </w:r>
      </w:ins>
      <w:ins w:id="142" w:author="Montenegro, Frank David (Alliance Bioversity-CIAT)" w:date="2020-12-22T14:24:00Z">
        <w:r w:rsidR="00B54CE6">
          <w:rPr>
            <w:lang w:val="es-CO"/>
          </w:rPr>
          <w:t xml:space="preserve"> (Tabla suplementaria 3)</w:t>
        </w:r>
      </w:ins>
      <w:ins w:id="143" w:author="Montenegro, Frank David (Alliance Bioversity-CIAT)" w:date="2020-12-22T14:04:00Z">
        <w:r w:rsidR="003040DB">
          <w:rPr>
            <w:lang w:val="es-CO"/>
          </w:rPr>
          <w:t xml:space="preserve"> </w:t>
        </w:r>
      </w:ins>
      <w:ins w:id="144" w:author="Montenegro, Frank David (Alliance Bioversity-CIAT)" w:date="2020-12-22T14:24:00Z">
        <w:r w:rsidR="00B54CE6">
          <w:rPr>
            <w:lang w:val="es-CO"/>
          </w:rPr>
          <w:t xml:space="preserve">se realizó con el mismo fin y </w:t>
        </w:r>
      </w:ins>
      <w:ins w:id="145" w:author="Montenegro, Frank David (Alliance Bioversity-CIAT)" w:date="2020-12-22T14:02:00Z">
        <w:r w:rsidR="003040DB">
          <w:rPr>
            <w:lang w:val="es-CO"/>
          </w:rPr>
          <w:t>t</w:t>
        </w:r>
      </w:ins>
      <w:ins w:id="146" w:author="Montenegro, Frank David (Alliance Bioversity-CIAT)" w:date="2020-12-22T14:24:00Z">
        <w:r w:rsidR="00B54CE6">
          <w:rPr>
            <w:lang w:val="es-CO"/>
          </w:rPr>
          <w:t>uvo</w:t>
        </w:r>
      </w:ins>
      <w:ins w:id="147" w:author="Montenegro, Frank David (Alliance Bioversity-CIAT)" w:date="2020-12-22T14:02:00Z">
        <w:r w:rsidR="003040DB">
          <w:rPr>
            <w:lang w:val="es-CO"/>
          </w:rPr>
          <w:t xml:space="preserve"> una unión con la e</w:t>
        </w:r>
      </w:ins>
      <w:ins w:id="148" w:author="Montenegro, Frank David (Alliance Bioversity-CIAT)" w:date="2020-12-22T14:03:00Z">
        <w:r w:rsidR="003040DB">
          <w:rPr>
            <w:lang w:val="es-CO"/>
          </w:rPr>
          <w:t>n</w:t>
        </w:r>
      </w:ins>
      <w:ins w:id="149" w:author="Montenegro, Frank David (Alliance Bioversity-CIAT)" w:date="2020-12-22T14:02:00Z">
        <w:r w:rsidR="003040DB">
          <w:rPr>
            <w:lang w:val="es-CO"/>
          </w:rPr>
          <w:t>cu</w:t>
        </w:r>
      </w:ins>
      <w:ins w:id="150" w:author="Montenegro, Frank David (Alliance Bioversity-CIAT)" w:date="2020-12-22T14:03:00Z">
        <w:r w:rsidR="003040DB">
          <w:rPr>
            <w:lang w:val="es-CO"/>
          </w:rPr>
          <w:t>e</w:t>
        </w:r>
      </w:ins>
      <w:ins w:id="151" w:author="Montenegro, Frank David (Alliance Bioversity-CIAT)" w:date="2020-12-22T14:02:00Z">
        <w:r w:rsidR="003040DB">
          <w:rPr>
            <w:lang w:val="es-CO"/>
          </w:rPr>
          <w:t>sta</w:t>
        </w:r>
      </w:ins>
      <w:ins w:id="152" w:author="Montenegro, Frank David (Alliance Bioversity-CIAT)" w:date="2020-12-22T14:03:00Z">
        <w:r w:rsidR="003040DB">
          <w:rPr>
            <w:lang w:val="es-CO"/>
          </w:rPr>
          <w:t xml:space="preserve"> </w:t>
        </w:r>
      </w:ins>
      <w:ins w:id="153" w:author="Montenegro, Frank David (Alliance Bioversity-CIAT)" w:date="2020-12-22T14:25:00Z">
        <w:r w:rsidR="00B54CE6">
          <w:rPr>
            <w:lang w:val="es-CO"/>
          </w:rPr>
          <w:t>línea base y seguimiento 1</w:t>
        </w:r>
      </w:ins>
      <w:ins w:id="154" w:author="Montenegro, Frank David (Alliance Bioversity-CIAT)" w:date="2020-12-22T14:03:00Z">
        <w:r w:rsidR="003040DB">
          <w:rPr>
            <w:lang w:val="es-CO"/>
          </w:rPr>
          <w:t xml:space="preserve"> del </w:t>
        </w:r>
      </w:ins>
      <w:ins w:id="155" w:author="Montenegro, Frank David (Alliance Bioversity-CIAT)" w:date="2020-12-22T14:04:00Z">
        <w:r w:rsidR="00F4377D">
          <w:rPr>
            <w:lang w:val="es-CO"/>
          </w:rPr>
          <w:t>66</w:t>
        </w:r>
        <w:r w:rsidR="003040DB">
          <w:rPr>
            <w:lang w:val="es-CO"/>
          </w:rPr>
          <w:t>% debido a problemas de rechazo a la encuesta o no respue</w:t>
        </w:r>
      </w:ins>
      <w:ins w:id="156" w:author="Montenegro, Frank David (Alliance Bioversity-CIAT)" w:date="2020-12-22T14:09:00Z">
        <w:r w:rsidR="00B54CE6">
          <w:rPr>
            <w:lang w:val="es-CO"/>
          </w:rPr>
          <w:t>sta</w:t>
        </w:r>
      </w:ins>
      <w:ins w:id="157" w:author="Montenegro, Frank David (Alliance Bioversity-CIAT)" w:date="2020-12-22T14:14:00Z">
        <w:r w:rsidR="00F4377D">
          <w:rPr>
            <w:lang w:val="es-CO"/>
          </w:rPr>
          <w:t>.</w:t>
        </w:r>
      </w:ins>
    </w:p>
    <w:p w14:paraId="169D2AA1" w14:textId="77777777" w:rsidR="00960CF4" w:rsidRPr="00624617" w:rsidRDefault="00960CF4" w:rsidP="00960CF4">
      <w:pPr>
        <w:pStyle w:val="Heading2"/>
        <w:numPr>
          <w:ilvl w:val="1"/>
          <w:numId w:val="6"/>
        </w:numPr>
        <w:rPr>
          <w:lang w:val="es-CO"/>
        </w:rPr>
      </w:pPr>
      <w:bookmarkStart w:id="158" w:name="_Toc56185784"/>
      <w:r w:rsidRPr="00624617">
        <w:rPr>
          <w:lang w:val="es-CO"/>
        </w:rPr>
        <w:t>Imágenes Landsat</w:t>
      </w:r>
      <w:bookmarkEnd w:id="158"/>
    </w:p>
    <w:p w14:paraId="12E26C02" w14:textId="64B4D65D" w:rsidR="00FD6038" w:rsidRPr="00624617" w:rsidRDefault="00FD6038" w:rsidP="00DB4A3C">
      <w:pPr>
        <w:jc w:val="both"/>
        <w:rPr>
          <w:rFonts w:cs="Times New Roman"/>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159"/>
      <w:r w:rsidR="00413999" w:rsidRPr="004A3E87">
        <w:rPr>
          <w:lang w:val="es-CO"/>
        </w:rPr>
        <w:t xml:space="preserve">de </w:t>
      </w:r>
      <w:r w:rsidR="003945F2">
        <w:rPr>
          <w:rFonts w:cs="Times New Roman"/>
          <w:lang w:val="es-CO"/>
        </w:rPr>
        <w:t>1080</w:t>
      </w:r>
      <w:r w:rsidR="003945F2" w:rsidRPr="00624617">
        <w:rPr>
          <w:rFonts w:cs="Times New Roman"/>
          <w:lang w:val="es-CO"/>
        </w:rPr>
        <w:t xml:space="preserve"> </w:t>
      </w:r>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159"/>
      <w:r w:rsidR="00D378CE" w:rsidRPr="003945F2">
        <w:rPr>
          <w:rStyle w:val="CommentReference"/>
          <w:lang w:val="es-CO"/>
        </w:rPr>
        <w:commentReference w:id="159"/>
      </w:r>
      <w:r w:rsidR="00413999" w:rsidRPr="00624617">
        <w:rPr>
          <w:lang w:val="es-CO"/>
        </w:rPr>
        <w:t>.</w:t>
      </w:r>
    </w:p>
    <w:p w14:paraId="135649D8" w14:textId="6FFA9BC5" w:rsidR="00FD6038" w:rsidRPr="00624617" w:rsidRDefault="00413999" w:rsidP="00413999">
      <w:pPr>
        <w:jc w:val="both"/>
        <w:rPr>
          <w:lang w:val="es-CO"/>
        </w:rPr>
      </w:pPr>
      <w:r w:rsidRPr="00624617">
        <w:rPr>
          <w:lang w:val="es-CO"/>
        </w:rPr>
        <w:t xml:space="preserve">Se </w:t>
      </w:r>
      <w:commentRangeStart w:id="160"/>
      <w:commentRangeStart w:id="161"/>
      <w:r w:rsidRPr="00624617">
        <w:rPr>
          <w:lang w:val="es-CO"/>
        </w:rPr>
        <w:t>procede a hace</w:t>
      </w:r>
      <w:r w:rsidR="00367554" w:rsidRPr="00624617">
        <w:rPr>
          <w:lang w:val="es-CO"/>
        </w:rPr>
        <w:t>r</w:t>
      </w:r>
      <w:r w:rsidRPr="00624617">
        <w:rPr>
          <w:lang w:val="es-CO"/>
        </w:rPr>
        <w:t xml:space="preserve"> la corrección radiométrica de cada una de las imágenes (</w:t>
      </w:r>
      <w:del w:id="162" w:author="Montenegro, Frank David (Alliance Bioversity-CIAT)" w:date="2020-12-18T16:49:00Z">
        <w:r w:rsidRPr="00624617" w:rsidDel="007A0147">
          <w:rPr>
            <w:lang w:val="es-CO"/>
          </w:rPr>
          <w:delText>Fig.</w:delText>
        </w:r>
      </w:del>
      <w:ins w:id="163" w:author="Montenegro, Frank David (Alliance Bioversity-CIAT)" w:date="2020-12-18T16:49:00Z">
        <w:r w:rsidR="007A0147">
          <w:rPr>
            <w:lang w:val="es-CO"/>
          </w:rPr>
          <w:t>Fig.</w:t>
        </w:r>
      </w:ins>
      <w:r w:rsidRPr="00624617">
        <w:rPr>
          <w:lang w:val="es-CO"/>
        </w:rPr>
        <w:t xml:space="preserve"> </w:t>
      </w:r>
      <w:r w:rsidR="004920BE">
        <w:rPr>
          <w:lang w:val="es-CO"/>
        </w:rPr>
        <w:t>7</w:t>
      </w:r>
      <w:r w:rsidRPr="00624617">
        <w:rPr>
          <w:lang w:val="es-CO"/>
        </w:rPr>
        <w:t>), posteriormente se hace un enmascaramiento de las nubes (</w:t>
      </w:r>
      <w:del w:id="164" w:author="Montenegro, Frank David (Alliance Bioversity-CIAT)" w:date="2020-12-18T16:49:00Z">
        <w:r w:rsidRPr="00624617" w:rsidDel="007A0147">
          <w:rPr>
            <w:lang w:val="es-CO"/>
          </w:rPr>
          <w:delText>Fig.</w:delText>
        </w:r>
      </w:del>
      <w:ins w:id="165" w:author="Montenegro, Frank David (Alliance Bioversity-CIAT)" w:date="2020-12-18T16:49:00Z">
        <w:r w:rsidR="007A0147">
          <w:rPr>
            <w:lang w:val="es-CO"/>
          </w:rPr>
          <w:t>Fig.</w:t>
        </w:r>
      </w:ins>
      <w:r w:rsidRPr="00624617">
        <w:rPr>
          <w:lang w:val="es-CO"/>
        </w:rPr>
        <w:t xml:space="preserve"> </w:t>
      </w:r>
      <w:r w:rsidR="004920BE">
        <w:rPr>
          <w:lang w:val="es-CO"/>
        </w:rPr>
        <w:t>8</w:t>
      </w:r>
      <w:r w:rsidRPr="00624617">
        <w:rPr>
          <w:lang w:val="es-CO"/>
        </w:rPr>
        <w:t xml:space="preserve">). </w:t>
      </w:r>
      <w:commentRangeEnd w:id="160"/>
      <w:r w:rsidR="00367554" w:rsidRPr="004920BE">
        <w:rPr>
          <w:rStyle w:val="CommentReference"/>
          <w:lang w:val="es-CO"/>
        </w:rPr>
        <w:commentReference w:id="160"/>
      </w:r>
      <w:commentRangeEnd w:id="161"/>
      <w:r w:rsidR="007D60F7">
        <w:rPr>
          <w:rStyle w:val="CommentReference"/>
        </w:rPr>
        <w:commentReference w:id="161"/>
      </w:r>
    </w:p>
    <w:p w14:paraId="5DFB3A73" w14:textId="77777777" w:rsidR="00045AE7" w:rsidRDefault="00535BD8" w:rsidP="00045AE7">
      <w:pPr>
        <w:keepNext/>
        <w:jc w:val="both"/>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705B9106" w14:textId="5CDC8601" w:rsidR="00535BD8" w:rsidRPr="004920BE" w:rsidRDefault="00045AE7" w:rsidP="00DB4A3C">
      <w:pPr>
        <w:pStyle w:val="Caption"/>
        <w:jc w:val="center"/>
        <w:rPr>
          <w:lang w:val="es-CO"/>
        </w:rPr>
      </w:pPr>
      <w:proofErr w:type="spellStart"/>
      <w:r w:rsidRPr="00DB4A3C">
        <w:rPr>
          <w:lang w:val="es-CO"/>
        </w:rPr>
        <w:t>Fig</w:t>
      </w:r>
      <w:proofErr w:type="spellEnd"/>
      <w:r w:rsidRPr="00DB4A3C">
        <w:rPr>
          <w:lang w:val="es-CO"/>
        </w:rPr>
        <w:t xml:space="preserve"> </w:t>
      </w:r>
      <w:r>
        <w:fldChar w:fldCharType="begin"/>
      </w:r>
      <w:r w:rsidRPr="00DB4A3C">
        <w:rPr>
          <w:lang w:val="es-CO"/>
        </w:rPr>
        <w:instrText xml:space="preserve"> SEQ Fig \* ARABIC </w:instrText>
      </w:r>
      <w:r>
        <w:fldChar w:fldCharType="separate"/>
      </w:r>
      <w:r w:rsidR="00DD3EF3">
        <w:rPr>
          <w:noProof/>
          <w:lang w:val="es-CO"/>
        </w:rPr>
        <w:t>7</w:t>
      </w:r>
      <w:r>
        <w:fldChar w:fldCharType="end"/>
      </w:r>
      <w:r w:rsidRPr="00DB4A3C">
        <w:rPr>
          <w:lang w:val="es-CO"/>
        </w:rPr>
        <w:t xml:space="preserve"> A) imagen Landsat sin corrección B) imagen Landsat con corrección</w:t>
      </w:r>
    </w:p>
    <w:p w14:paraId="03D77DCF" w14:textId="4C51313C" w:rsidR="00535BD8" w:rsidRPr="00624617" w:rsidRDefault="004920BE" w:rsidP="00535BD8">
      <w:pPr>
        <w:pStyle w:val="Caption"/>
        <w:jc w:val="center"/>
        <w:rPr>
          <w:lang w:val="es-CO"/>
        </w:rPr>
      </w:pPr>
      <w:bookmarkStart w:id="166" w:name="_Toc56185840"/>
      <w:r w:rsidRPr="00624617">
        <w:rPr>
          <w:lang w:val="es-CO"/>
        </w:rPr>
        <w:t xml:space="preserve"> </w:t>
      </w:r>
      <w:bookmarkEnd w:id="166"/>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7715"/>
                    </a:xfrm>
                    <a:prstGeom prst="rect">
                      <a:avLst/>
                    </a:prstGeom>
                  </pic:spPr>
                </pic:pic>
              </a:graphicData>
            </a:graphic>
          </wp:inline>
        </w:drawing>
      </w:r>
    </w:p>
    <w:p w14:paraId="52D05E2E" w14:textId="7837BB55" w:rsidR="006167FF" w:rsidRDefault="008810E9" w:rsidP="00FD6038">
      <w:pPr>
        <w:pStyle w:val="Caption"/>
        <w:jc w:val="center"/>
        <w:rPr>
          <w:lang w:val="es-CO"/>
        </w:rPr>
      </w:pPr>
      <w:bookmarkStart w:id="167" w:name="_Toc56185841"/>
      <w:del w:id="168" w:author="Montenegro, Frank David (Alliance Bioversity-CIAT)" w:date="2020-12-18T16:49:00Z">
        <w:r w:rsidRPr="00624617" w:rsidDel="007A0147">
          <w:rPr>
            <w:lang w:val="es-CO"/>
          </w:rPr>
          <w:delText>Fig.</w:delText>
        </w:r>
      </w:del>
      <w:ins w:id="169" w:author="Montenegro, Frank David (Alliance Bioversity-CIAT)" w:date="2020-12-18T16:49:00Z">
        <w:r w:rsidR="007A0147">
          <w:rPr>
            <w:lang w:val="es-CO"/>
          </w:rPr>
          <w:t>Fig.</w:t>
        </w:r>
      </w:ins>
      <w:r w:rsidR="00FD6038" w:rsidRPr="00624617">
        <w:rPr>
          <w:lang w:val="es-CO"/>
        </w:rPr>
        <w:t xml:space="preserve"> </w:t>
      </w:r>
      <w:r w:rsidR="00FD6038" w:rsidRPr="004920BE">
        <w:rPr>
          <w:lang w:val="es-CO"/>
        </w:rPr>
        <w:fldChar w:fldCharType="begin"/>
      </w:r>
      <w:r w:rsidR="00FD6038" w:rsidRPr="007D60F7">
        <w:rPr>
          <w:lang w:val="es-CO"/>
        </w:rPr>
        <w:instrText xml:space="preserve"> SEQ Fig \* ARABIC </w:instrText>
      </w:r>
      <w:r w:rsidR="00FD6038" w:rsidRPr="004920BE">
        <w:rPr>
          <w:lang w:val="es-CO"/>
        </w:rPr>
        <w:fldChar w:fldCharType="separate"/>
      </w:r>
      <w:r w:rsidR="00DD3EF3">
        <w:rPr>
          <w:noProof/>
          <w:lang w:val="es-CO"/>
        </w:rPr>
        <w:t>8</w:t>
      </w:r>
      <w:r w:rsidR="00FD6038" w:rsidRPr="004920BE">
        <w:rPr>
          <w:lang w:val="es-CO"/>
        </w:rPr>
        <w:fldChar w:fldCharType="end"/>
      </w:r>
      <w:r w:rsidR="00FD6038" w:rsidRPr="00624617">
        <w:rPr>
          <w:lang w:val="es-CO"/>
        </w:rPr>
        <w:t xml:space="preserve"> </w:t>
      </w:r>
      <w:r w:rsidR="00243128" w:rsidRPr="00624617">
        <w:rPr>
          <w:lang w:val="es-CO"/>
        </w:rPr>
        <w:t>A)</w:t>
      </w:r>
      <w:r w:rsidRPr="00624617">
        <w:rPr>
          <w:lang w:val="es-CO"/>
        </w:rPr>
        <w:t>imagen con</w:t>
      </w:r>
      <w:r w:rsidR="00FD6038" w:rsidRPr="00624617">
        <w:rPr>
          <w:lang w:val="es-CO"/>
        </w:rPr>
        <w:t xml:space="preserve"> nubes</w:t>
      </w:r>
      <w:r w:rsidRPr="00624617">
        <w:rPr>
          <w:lang w:val="es-CO"/>
        </w:rPr>
        <w:t>. B) imagen con m</w:t>
      </w:r>
      <w:r w:rsidR="00D378CE" w:rsidRPr="00624617">
        <w:rPr>
          <w:lang w:val="es-CO"/>
        </w:rPr>
        <w:t>á</w:t>
      </w:r>
      <w:r w:rsidRPr="004A3E87">
        <w:rPr>
          <w:lang w:val="es-CO"/>
        </w:rPr>
        <w:t>scara de nubes</w:t>
      </w:r>
      <w:bookmarkEnd w:id="167"/>
    </w:p>
    <w:p w14:paraId="78319FDC" w14:textId="77777777" w:rsidR="004920BE" w:rsidRPr="004920BE" w:rsidRDefault="004920BE" w:rsidP="004920BE">
      <w:pPr>
        <w:rPr>
          <w:lang w:val="es-CO"/>
        </w:rPr>
      </w:pPr>
    </w:p>
    <w:p w14:paraId="25A77928" w14:textId="0AE7A563" w:rsidR="004920BE" w:rsidRDefault="004920BE" w:rsidP="004920BE">
      <w:pPr>
        <w:jc w:val="both"/>
        <w:rPr>
          <w:lang w:val="es-CO"/>
        </w:rPr>
      </w:pPr>
      <w:r w:rsidRPr="004920BE">
        <w:rPr>
          <w:lang w:val="es-CO"/>
        </w:rPr>
        <w:t>Por las correcciones a las imágenes por reflectancia y nubosidad contamos con un total de 882 imágenes para los 9 años y se dividen en 210 imágenes Landsat 7 ETM+ y 672 imá</w:t>
      </w:r>
      <w:r>
        <w:rPr>
          <w:lang w:val="es-CO"/>
        </w:rPr>
        <w:t>genes Landsat 8 OLI (</w:t>
      </w:r>
      <w:del w:id="170" w:author="Montenegro, Frank David (Alliance Bioversity-CIAT)" w:date="2020-12-18T16:49:00Z">
        <w:r w:rsidDel="007A0147">
          <w:rPr>
            <w:lang w:val="es-CO"/>
          </w:rPr>
          <w:delText>Fig.</w:delText>
        </w:r>
      </w:del>
      <w:ins w:id="171" w:author="Montenegro, Frank David (Alliance Bioversity-CIAT)" w:date="2020-12-18T16:49:00Z">
        <w:r w:rsidR="007A0147">
          <w:rPr>
            <w:lang w:val="es-CO"/>
          </w:rPr>
          <w:t>Fig.</w:t>
        </w:r>
      </w:ins>
      <w:r>
        <w:rPr>
          <w:lang w:val="es-CO"/>
        </w:rPr>
        <w:t xml:space="preserve"> 9). </w:t>
      </w:r>
    </w:p>
    <w:p w14:paraId="471FD26C" w14:textId="77777777" w:rsidR="004920BE" w:rsidRPr="00DB4A3C" w:rsidRDefault="004920BE" w:rsidP="00DB4A3C">
      <w:pPr>
        <w:keepNext/>
        <w:jc w:val="center"/>
        <w:rPr>
          <w:lang w:val="es-CO"/>
        </w:rPr>
      </w:pPr>
      <w:r w:rsidRPr="004E49F9">
        <w:rPr>
          <w:rFonts w:cs="Times New Roman"/>
          <w:noProof/>
        </w:rPr>
        <w:drawing>
          <wp:inline distT="0" distB="0" distL="0" distR="0" wp14:anchorId="0C1CBB3E" wp14:editId="6D81DFEB">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1325"/>
                    </a:xfrm>
                    <a:prstGeom prst="rect">
                      <a:avLst/>
                    </a:prstGeom>
                  </pic:spPr>
                </pic:pic>
              </a:graphicData>
            </a:graphic>
          </wp:inline>
        </w:drawing>
      </w:r>
    </w:p>
    <w:p w14:paraId="33373A79" w14:textId="09006326" w:rsidR="004920BE" w:rsidRDefault="004920BE" w:rsidP="00DB4A3C">
      <w:pPr>
        <w:pStyle w:val="Caption"/>
        <w:jc w:val="center"/>
        <w:rPr>
          <w:i w:val="0"/>
          <w:iCs w:val="0"/>
          <w:color w:val="auto"/>
          <w:sz w:val="24"/>
          <w:szCs w:val="22"/>
          <w:lang w:val="es-CO"/>
        </w:rPr>
      </w:pPr>
      <w:del w:id="172" w:author="Montenegro, Frank David (Alliance Bioversity-CIAT)" w:date="2020-12-18T16:49:00Z">
        <w:r w:rsidRPr="004920BE" w:rsidDel="007A0147">
          <w:rPr>
            <w:lang w:val="es-CO"/>
          </w:rPr>
          <w:delText>Fig.</w:delText>
        </w:r>
      </w:del>
      <w:ins w:id="173" w:author="Montenegro, Frank David (Alliance Bioversity-CIAT)" w:date="2020-12-18T16:49:00Z">
        <w:r w:rsidR="007A0147">
          <w:rPr>
            <w:lang w:val="es-CO"/>
          </w:rPr>
          <w:t>Fig.</w:t>
        </w:r>
      </w:ins>
      <w:r w:rsidRPr="00DB4A3C">
        <w:rPr>
          <w:lang w:val="es-CO"/>
        </w:rPr>
        <w:t xml:space="preserve"> </w:t>
      </w:r>
      <w:r>
        <w:fldChar w:fldCharType="begin"/>
      </w:r>
      <w:r w:rsidRPr="00DB4A3C">
        <w:rPr>
          <w:lang w:val="es-CO"/>
        </w:rPr>
        <w:instrText xml:space="preserve"> SEQ Fig \* ARABIC </w:instrText>
      </w:r>
      <w:r>
        <w:fldChar w:fldCharType="separate"/>
      </w:r>
      <w:r w:rsidR="00DD3EF3">
        <w:rPr>
          <w:noProof/>
          <w:lang w:val="es-CO"/>
        </w:rPr>
        <w:t>9</w:t>
      </w:r>
      <w:r>
        <w:fldChar w:fldCharType="end"/>
      </w:r>
      <w:r w:rsidRPr="00DB4A3C">
        <w:rPr>
          <w:lang w:val="es-CO"/>
        </w:rPr>
        <w:t xml:space="preserve"> Imágenes Landsat por años</w:t>
      </w:r>
    </w:p>
    <w:p w14:paraId="52ECA362" w14:textId="5B44C0AA" w:rsidR="00845C02" w:rsidRDefault="00845C02" w:rsidP="00845C02">
      <w:pPr>
        <w:rPr>
          <w:lang w:val="es-CO"/>
        </w:rPr>
      </w:pPr>
    </w:p>
    <w:p w14:paraId="1EB9DC29" w14:textId="0BEDFC6E" w:rsidR="00D2102A" w:rsidRPr="00624617" w:rsidRDefault="00960CF4" w:rsidP="00D2102A">
      <w:pPr>
        <w:pStyle w:val="Heading2"/>
        <w:numPr>
          <w:ilvl w:val="1"/>
          <w:numId w:val="6"/>
        </w:numPr>
        <w:rPr>
          <w:lang w:val="es-CO"/>
        </w:rPr>
      </w:pPr>
      <w:bookmarkStart w:id="174" w:name="_Toc56185785"/>
      <w:r w:rsidRPr="004A3E87">
        <w:rPr>
          <w:lang w:val="es-CO"/>
        </w:rPr>
        <w:lastRenderedPageBreak/>
        <w:t>Índices de vegetación</w:t>
      </w:r>
      <w:bookmarkEnd w:id="174"/>
    </w:p>
    <w:p w14:paraId="5A7B76DE" w14:textId="389684B3" w:rsidR="009A63A5" w:rsidRDefault="00D2102A" w:rsidP="008810E9">
      <w:pPr>
        <w:jc w:val="both"/>
        <w:rPr>
          <w:lang w:val="es-CO"/>
        </w:rPr>
      </w:pPr>
      <w:r w:rsidRPr="00624617">
        <w:rPr>
          <w:lang w:val="es-CO"/>
        </w:rPr>
        <w:t>Con las imágenes corregidas y</w:t>
      </w:r>
      <w:commentRangeStart w:id="175"/>
      <w:commentRangeStart w:id="176"/>
      <w:r w:rsidRPr="00624617">
        <w:rPr>
          <w:lang w:val="es-CO"/>
        </w:rPr>
        <w:t xml:space="preserve"> sin nubes</w:t>
      </w:r>
      <w:commentRangeEnd w:id="175"/>
      <w:r w:rsidR="00367554" w:rsidRPr="00E8383A">
        <w:rPr>
          <w:rStyle w:val="CommentReference"/>
          <w:lang w:val="es-CO"/>
        </w:rPr>
        <w:commentReference w:id="175"/>
      </w:r>
      <w:commentRangeEnd w:id="176"/>
      <w:r w:rsidR="00E8383A">
        <w:rPr>
          <w:rStyle w:val="CommentReference"/>
        </w:rPr>
        <w:commentReference w:id="176"/>
      </w:r>
      <w:r w:rsidR="00B50E7C" w:rsidRPr="00624617">
        <w:rPr>
          <w:lang w:val="es-CO"/>
        </w:rPr>
        <w:t>,</w:t>
      </w:r>
      <w:r w:rsidRPr="00624617">
        <w:rPr>
          <w:lang w:val="es-CO"/>
        </w:rPr>
        <w:t xml:space="preserve"> se </w:t>
      </w:r>
      <w:r w:rsidR="00B50E7C" w:rsidRPr="00624617">
        <w:rPr>
          <w:lang w:val="es-CO"/>
        </w:rPr>
        <w:t>realizó</w:t>
      </w:r>
      <w:r w:rsidRPr="00624617">
        <w:rPr>
          <w:lang w:val="es-CO"/>
        </w:rPr>
        <w:t xml:space="preserve"> la creación de los índices </w:t>
      </w:r>
      <w:r w:rsidR="00B50E7C" w:rsidRPr="00624617">
        <w:rPr>
          <w:lang w:val="es-CO"/>
        </w:rPr>
        <w:t>en</w:t>
      </w:r>
      <w:r w:rsidRPr="00624617">
        <w:rPr>
          <w:lang w:val="es-CO"/>
        </w:rPr>
        <w:t xml:space="preserve"> cada una de las imágenes</w:t>
      </w:r>
      <w:r w:rsidR="00B50E7C" w:rsidRPr="00624617">
        <w:rPr>
          <w:lang w:val="es-CO"/>
        </w:rPr>
        <w:t>,</w:t>
      </w:r>
      <w:r w:rsidRPr="004A3E87">
        <w:rPr>
          <w:lang w:val="es-CO"/>
        </w:rPr>
        <w:t xml:space="preserve"> permitiéndonos hacer la extracción de características </w:t>
      </w:r>
      <w:r w:rsidR="00B50E7C" w:rsidRPr="004A3E87">
        <w:rPr>
          <w:lang w:val="es-CO"/>
        </w:rPr>
        <w:t>para</w:t>
      </w:r>
      <w:r w:rsidRPr="004A3E87">
        <w:rPr>
          <w:lang w:val="es-CO"/>
        </w:rPr>
        <w:t xml:space="preserve"> cada polígono con su </w:t>
      </w:r>
      <w:commentRangeStart w:id="177"/>
      <w:commentRangeStart w:id="178"/>
      <w:r w:rsidR="00B50E7C" w:rsidRPr="00960E13">
        <w:rPr>
          <w:lang w:val="es-CO"/>
        </w:rPr>
        <w:t>respectivo identificador</w:t>
      </w:r>
      <w:commentRangeEnd w:id="177"/>
      <w:r w:rsidR="00D378CE" w:rsidRPr="00E8383A">
        <w:rPr>
          <w:rStyle w:val="CommentReference"/>
          <w:lang w:val="es-CO"/>
        </w:rPr>
        <w:commentReference w:id="177"/>
      </w:r>
      <w:commentRangeEnd w:id="178"/>
      <w:r w:rsidR="00E8383A">
        <w:rPr>
          <w:rStyle w:val="CommentReference"/>
        </w:rPr>
        <w:commentReference w:id="178"/>
      </w:r>
      <w:r w:rsidR="00B50E7C" w:rsidRPr="00624617">
        <w:rPr>
          <w:lang w:val="es-CO"/>
        </w:rPr>
        <w:t xml:space="preserve">. Lo que nos permito realizar las gráficas de series de tiempo </w:t>
      </w:r>
      <w:del w:id="179" w:author="Montenegro, Frank David (Alliance Bioversity-CIAT)" w:date="2020-12-18T16:49:00Z">
        <w:r w:rsidR="00B50E7C" w:rsidRPr="00624617" w:rsidDel="007A0147">
          <w:rPr>
            <w:lang w:val="es-CO"/>
          </w:rPr>
          <w:delText>Fig.</w:delText>
        </w:r>
      </w:del>
      <w:ins w:id="180" w:author="Montenegro, Frank David (Alliance Bioversity-CIAT)" w:date="2020-12-18T16:49:00Z">
        <w:r w:rsidR="007A0147">
          <w:rPr>
            <w:lang w:val="es-CO"/>
          </w:rPr>
          <w:t>Fig.</w:t>
        </w:r>
      </w:ins>
      <w:r w:rsidR="00B50E7C" w:rsidRPr="00624617">
        <w:rPr>
          <w:lang w:val="es-CO"/>
        </w:rPr>
        <w:t xml:space="preserve"> </w:t>
      </w:r>
      <w:r w:rsidR="00045AE7">
        <w:rPr>
          <w:lang w:val="es-CO"/>
        </w:rPr>
        <w:t>10</w:t>
      </w:r>
      <w:r w:rsidR="00B50E7C" w:rsidRPr="00624617">
        <w:rPr>
          <w:lang w:val="es-CO"/>
        </w:rPr>
        <w:t>.</w:t>
      </w:r>
    </w:p>
    <w:p w14:paraId="6F976318" w14:textId="02671B6D" w:rsidR="005B3341" w:rsidRDefault="00C45943" w:rsidP="008810E9">
      <w:pPr>
        <w:jc w:val="both"/>
        <w:rPr>
          <w:ins w:id="181" w:author="Montenegro, Frank David (Alliance Bioversity-CIAT)" w:date="2020-12-22T14:40:00Z"/>
          <w:lang w:val="es-CO"/>
        </w:rPr>
      </w:pPr>
      <w:r>
        <w:rPr>
          <w:lang w:val="es-CO"/>
        </w:rPr>
        <w:t xml:space="preserve">En la </w:t>
      </w:r>
      <w:del w:id="182" w:author="Montenegro, Frank David (Alliance Bioversity-CIAT)" w:date="2020-12-18T16:49:00Z">
        <w:r w:rsidDel="007A0147">
          <w:rPr>
            <w:lang w:val="es-CO"/>
          </w:rPr>
          <w:delText>Fig.</w:delText>
        </w:r>
      </w:del>
      <w:ins w:id="183" w:author="Montenegro, Frank David (Alliance Bioversity-CIAT)" w:date="2020-12-18T16:49:00Z">
        <w:r w:rsidR="007A0147">
          <w:rPr>
            <w:lang w:val="es-CO"/>
          </w:rPr>
          <w:t>Fig.</w:t>
        </w:r>
      </w:ins>
      <w:r>
        <w:rPr>
          <w:lang w:val="es-CO"/>
        </w:rPr>
        <w:t xml:space="preserve"> 10 se observaron 3</w:t>
      </w:r>
      <w:r w:rsidR="00E52A4F">
        <w:rPr>
          <w:lang w:val="es-CO"/>
        </w:rPr>
        <w:t xml:space="preserve"> </w:t>
      </w:r>
      <w:r w:rsidR="00B50E7C" w:rsidRPr="00624617">
        <w:rPr>
          <w:lang w:val="es-CO"/>
        </w:rPr>
        <w:t>caso</w:t>
      </w:r>
      <w:r w:rsidR="00E52A4F">
        <w:rPr>
          <w:lang w:val="es-CO"/>
        </w:rPr>
        <w:t>s</w:t>
      </w:r>
      <w:r w:rsidR="00B50E7C" w:rsidRPr="00624617">
        <w:rPr>
          <w:lang w:val="es-CO"/>
        </w:rPr>
        <w:t xml:space="preserve"> puntual</w:t>
      </w:r>
      <w:r w:rsidR="00E52A4F">
        <w:rPr>
          <w:lang w:val="es-CO"/>
        </w:rPr>
        <w:t>es</w:t>
      </w:r>
      <w:r>
        <w:rPr>
          <w:lang w:val="es-CO"/>
        </w:rPr>
        <w:t xml:space="preserve"> de agricultores que recibieron el beneficio de Pacta</w:t>
      </w:r>
      <w:ins w:id="184" w:author="Montenegro, Frank David (Alliance Bioversity-CIAT)" w:date="2020-12-22T12:15:00Z">
        <w:r w:rsidR="00536B91">
          <w:rPr>
            <w:lang w:val="es-CO"/>
          </w:rPr>
          <w:t xml:space="preserve">, en esta figura se muestra en el eje X el tiempo desde el 2011 hasta el 2019 y en </w:t>
        </w:r>
      </w:ins>
      <w:ins w:id="185" w:author="Montenegro, Frank David (Alliance Bioversity-CIAT)" w:date="2020-12-22T12:16:00Z">
        <w:r w:rsidR="00536B91">
          <w:rPr>
            <w:lang w:val="es-CO"/>
          </w:rPr>
          <w:t>el eje Y se encuentra los valores de  los índices de vegetación</w:t>
        </w:r>
      </w:ins>
      <w:ins w:id="186" w:author="Montenegro, Frank David (Alliance Bioversity-CIAT)" w:date="2020-12-22T12:18:00Z">
        <w:r w:rsidR="00536B91">
          <w:rPr>
            <w:lang w:val="es-CO"/>
          </w:rPr>
          <w:t>, además tienen la variable “</w:t>
        </w:r>
        <w:proofErr w:type="spellStart"/>
        <w:r w:rsidR="00536B91">
          <w:rPr>
            <w:lang w:val="es-CO"/>
          </w:rPr>
          <w:t>Temporary</w:t>
        </w:r>
      </w:ins>
      <w:proofErr w:type="spellEnd"/>
      <w:ins w:id="187" w:author="Montenegro, Frank David (Alliance Bioversity-CIAT)" w:date="2020-12-22T12:19:00Z">
        <w:r w:rsidR="00536B91">
          <w:rPr>
            <w:lang w:val="es-CO"/>
          </w:rPr>
          <w:t>”</w:t>
        </w:r>
      </w:ins>
      <w:ins w:id="188" w:author="Montenegro, Frank David (Alliance Bioversity-CIAT)" w:date="2020-12-22T12:18:00Z">
        <w:r w:rsidR="00536B91">
          <w:rPr>
            <w:lang w:val="es-CO"/>
          </w:rPr>
          <w:t xml:space="preserve"> que si es igual a 0 quiere decir que es un cultivo permanente y si es igual a 1 es un cultivo temporal.</w:t>
        </w:r>
      </w:ins>
      <w:del w:id="189" w:author="Montenegro, Frank David (Alliance Bioversity-CIAT)" w:date="2020-12-22T12:18:00Z">
        <w:r w:rsidR="005B3341" w:rsidDel="00536B91">
          <w:rPr>
            <w:lang w:val="es-CO"/>
          </w:rPr>
          <w:delText>.</w:delText>
        </w:r>
      </w:del>
      <w:r w:rsidR="00724959">
        <w:rPr>
          <w:lang w:val="es-CO"/>
        </w:rPr>
        <w:t xml:space="preserve"> </w:t>
      </w:r>
      <w:ins w:id="190" w:author="Montenegro, Frank David (Alliance Bioversity-CIAT)" w:date="2020-12-22T12:15:00Z">
        <w:r w:rsidR="00536B91">
          <w:rPr>
            <w:lang w:val="es-CO"/>
          </w:rPr>
          <w:t>E</w:t>
        </w:r>
      </w:ins>
      <w:ins w:id="191" w:author="Montenegro, Frank David (Alliance Bioversity-CIAT)" w:date="2020-12-22T12:16:00Z">
        <w:r w:rsidR="00536B91">
          <w:rPr>
            <w:lang w:val="es-CO"/>
          </w:rPr>
          <w:t>n l</w:t>
        </w:r>
      </w:ins>
      <w:ins w:id="192" w:author="Montenegro, Frank David (Alliance Bioversity-CIAT)" w:date="2020-12-22T12:15:00Z">
        <w:r w:rsidR="00536B91">
          <w:rPr>
            <w:lang w:val="es-CO"/>
          </w:rPr>
          <w:t xml:space="preserve">a </w:t>
        </w:r>
      </w:ins>
      <w:del w:id="193" w:author="Montenegro, Frank David (Alliance Bioversity-CIAT)" w:date="2020-12-22T12:14:00Z">
        <w:r w:rsidR="005B3341" w:rsidDel="00536B91">
          <w:rPr>
            <w:lang w:val="es-CO"/>
          </w:rPr>
          <w:delText>L</w:delText>
        </w:r>
        <w:r w:rsidR="00B50E7C" w:rsidRPr="00624617" w:rsidDel="00536B91">
          <w:rPr>
            <w:lang w:val="es-CO"/>
          </w:rPr>
          <w:delText xml:space="preserve">os valores de los </w:delText>
        </w:r>
        <w:commentRangeStart w:id="194"/>
        <w:r w:rsidR="00B50E7C" w:rsidRPr="00624617" w:rsidDel="00536B91">
          <w:rPr>
            <w:lang w:val="es-CO"/>
          </w:rPr>
          <w:delText>índices a</w:delText>
        </w:r>
        <w:r w:rsidR="00B771D4" w:rsidRPr="00624617" w:rsidDel="00536B91">
          <w:rPr>
            <w:lang w:val="es-CO"/>
          </w:rPr>
          <w:delText xml:space="preserve"> través</w:delText>
        </w:r>
        <w:r w:rsidR="00B50E7C" w:rsidRPr="004A3E87" w:rsidDel="00536B91">
          <w:rPr>
            <w:lang w:val="es-CO"/>
          </w:rPr>
          <w:delText xml:space="preserve"> </w:delText>
        </w:r>
        <w:commentRangeEnd w:id="194"/>
        <w:r w:rsidR="00863EEC" w:rsidRPr="00E8383A" w:rsidDel="00536B91">
          <w:rPr>
            <w:rStyle w:val="CommentReference"/>
            <w:lang w:val="es-CO"/>
          </w:rPr>
          <w:commentReference w:id="194"/>
        </w:r>
        <w:r w:rsidR="00B50E7C" w:rsidRPr="00624617" w:rsidDel="00536B91">
          <w:rPr>
            <w:lang w:val="es-CO"/>
          </w:rPr>
          <w:delText>del tiempo</w:delText>
        </w:r>
        <w:r w:rsidR="005B3341" w:rsidDel="00536B91">
          <w:rPr>
            <w:lang w:val="es-CO"/>
          </w:rPr>
          <w:delText xml:space="preserve"> para la </w:delText>
        </w:r>
      </w:del>
      <w:del w:id="195" w:author="Montenegro, Frank David (Alliance Bioversity-CIAT)" w:date="2020-12-18T16:49:00Z">
        <w:r w:rsidR="005B3341" w:rsidDel="007A0147">
          <w:rPr>
            <w:lang w:val="es-CO"/>
          </w:rPr>
          <w:delText>Fig.</w:delText>
        </w:r>
      </w:del>
      <w:ins w:id="196" w:author="Montenegro, Frank David (Alliance Bioversity-CIAT)" w:date="2020-12-18T16:49:00Z">
        <w:r w:rsidR="007A0147">
          <w:rPr>
            <w:lang w:val="es-CO"/>
          </w:rPr>
          <w:t>Fig.</w:t>
        </w:r>
      </w:ins>
      <w:r w:rsidR="005B3341">
        <w:rPr>
          <w:lang w:val="es-CO"/>
        </w:rPr>
        <w:t>10</w:t>
      </w:r>
      <w:ins w:id="197" w:author="Montenegro, Frank David (Alliance Bioversity-CIAT)" w:date="2020-12-22T12:16:00Z">
        <w:r w:rsidR="00536B91">
          <w:rPr>
            <w:lang w:val="es-CO"/>
          </w:rPr>
          <w:t>A</w:t>
        </w:r>
      </w:ins>
      <w:r w:rsidR="005B3341">
        <w:rPr>
          <w:lang w:val="es-CO"/>
        </w:rPr>
        <w:t xml:space="preserve"> </w:t>
      </w:r>
      <w:del w:id="198" w:author="Montenegro, Frank David (Alliance Bioversity-CIAT)" w:date="2020-12-22T12:15:00Z">
        <w:r w:rsidR="005B3341" w:rsidDel="00536B91">
          <w:rPr>
            <w:lang w:val="es-CO"/>
          </w:rPr>
          <w:delText xml:space="preserve">A </w:delText>
        </w:r>
      </w:del>
      <w:r w:rsidR="005B3341">
        <w:rPr>
          <w:lang w:val="es-CO"/>
        </w:rPr>
        <w:t>se observ</w:t>
      </w:r>
      <w:r>
        <w:rPr>
          <w:lang w:val="es-CO"/>
        </w:rPr>
        <w:t>aron</w:t>
      </w:r>
      <w:ins w:id="199" w:author="Montenegro, Frank David (Alliance Bioversity-CIAT)" w:date="2020-12-22T12:17:00Z">
        <w:r w:rsidR="00536B91">
          <w:rPr>
            <w:lang w:val="es-CO"/>
          </w:rPr>
          <w:t xml:space="preserve"> valores de índices de vegetación</w:t>
        </w:r>
      </w:ins>
      <w:r w:rsidR="005B3341">
        <w:rPr>
          <w:lang w:val="es-CO"/>
        </w:rPr>
        <w:t xml:space="preserve"> estable para el año 2011</w:t>
      </w:r>
      <w:r w:rsidR="00724959">
        <w:rPr>
          <w:lang w:val="es-CO"/>
        </w:rPr>
        <w:t xml:space="preserve"> debido a que está en descanso como lo refleja la encuesta. D</w:t>
      </w:r>
      <w:r w:rsidR="005B3341">
        <w:rPr>
          <w:lang w:val="es-CO"/>
        </w:rPr>
        <w:t>os crecimientos, picos y caídas de los índice</w:t>
      </w:r>
      <w:r w:rsidR="00724959">
        <w:rPr>
          <w:lang w:val="es-CO"/>
        </w:rPr>
        <w:t>s</w:t>
      </w:r>
      <w:r w:rsidR="005B3341">
        <w:rPr>
          <w:lang w:val="es-CO"/>
        </w:rPr>
        <w:t xml:space="preserve"> de vegetación en un solo año</w:t>
      </w:r>
      <w:r w:rsidR="005B3341" w:rsidRPr="00624617">
        <w:rPr>
          <w:lang w:val="es-CO"/>
        </w:rPr>
        <w:t xml:space="preserve"> </w:t>
      </w:r>
      <w:r w:rsidR="005B3341">
        <w:rPr>
          <w:lang w:val="es-CO"/>
        </w:rPr>
        <w:t xml:space="preserve">permitiéndonos determinar la existencia de un cultivo temporal para los años </w:t>
      </w:r>
      <w:r w:rsidR="001C31E6">
        <w:rPr>
          <w:lang w:val="es-CO"/>
        </w:rPr>
        <w:t>2012 y 2013. P</w:t>
      </w:r>
      <w:r w:rsidR="005B3341">
        <w:rPr>
          <w:lang w:val="es-CO"/>
        </w:rPr>
        <w:t>ara el</w:t>
      </w:r>
      <w:r w:rsidR="001C31E6">
        <w:rPr>
          <w:lang w:val="es-CO"/>
        </w:rPr>
        <w:t xml:space="preserve"> inicio del año</w:t>
      </w:r>
      <w:r w:rsidR="005B3341">
        <w:rPr>
          <w:lang w:val="es-CO"/>
        </w:rPr>
        <w:t xml:space="preserve"> 2014 se observó un valor de índice bajo que crece a lo largo del año que encuentra su pico máximo </w:t>
      </w:r>
      <w:r w:rsidR="001C31E6">
        <w:rPr>
          <w:lang w:val="es-CO"/>
        </w:rPr>
        <w:t xml:space="preserve">al finalizar el año 2014 </w:t>
      </w:r>
      <w:r w:rsidR="00724959">
        <w:rPr>
          <w:lang w:val="es-CO"/>
        </w:rPr>
        <w:t>confirmando lo reflejado en la encuesta con un cultivo permanente que es guineo. Los valores de los índices</w:t>
      </w:r>
      <w:r w:rsidR="001C31E6">
        <w:rPr>
          <w:lang w:val="es-CO"/>
        </w:rPr>
        <w:t xml:space="preserve"> decrece</w:t>
      </w:r>
      <w:r w:rsidR="00724959">
        <w:rPr>
          <w:lang w:val="es-CO"/>
        </w:rPr>
        <w:t>n</w:t>
      </w:r>
      <w:r w:rsidR="001C31E6">
        <w:rPr>
          <w:lang w:val="es-CO"/>
        </w:rPr>
        <w:t xml:space="preserve"> a lo largo del 2015, al inicio del año 2016 los índices vuelven a aumentar encontrando una estabilidad finalizando el año 2016 hasta la mitad del año 2018 con un total de 2 años de estabilidad. Para el segundo semestre del 2018 inicio una caída hasta el 2019 donde se observa el inicio de un cultivo temporal debido a tener un crecimiento, un pico, una caída y el inicio de un nuevo crecimiento para finales del 2019</w:t>
      </w:r>
      <w:ins w:id="200" w:author="Montenegro, Frank David (Alliance Bioversity-CIAT)" w:date="2020-12-22T14:37:00Z">
        <w:r w:rsidR="004E4C1C">
          <w:rPr>
            <w:lang w:val="es-CO"/>
          </w:rPr>
          <w:t xml:space="preserve"> confirmado por la encuesta de seguimiento</w:t>
        </w:r>
      </w:ins>
      <w:ins w:id="201" w:author="Montenegro, Frank David (Alliance Bioversity-CIAT)" w:date="2020-12-22T14:38:00Z">
        <w:r w:rsidR="004E4C1C">
          <w:rPr>
            <w:lang w:val="es-CO"/>
          </w:rPr>
          <w:t xml:space="preserve"> 2, registrando un cultivo de tabaco y de temporalidad 1, ósea, un cultivo temporal</w:t>
        </w:r>
      </w:ins>
      <w:ins w:id="202" w:author="Montenegro, Frank David (Alliance Bioversity-CIAT)" w:date="2020-12-22T14:43:00Z">
        <w:r w:rsidR="004E4C1C">
          <w:rPr>
            <w:lang w:val="es-CO"/>
          </w:rPr>
          <w:t xml:space="preserve"> para finales d</w:t>
        </w:r>
      </w:ins>
      <w:ins w:id="203" w:author="Montenegro, Frank David (Alliance Bioversity-CIAT)" w:date="2020-12-22T14:44:00Z">
        <w:r w:rsidR="004E4C1C">
          <w:rPr>
            <w:lang w:val="es-CO"/>
          </w:rPr>
          <w:t>el 2019</w:t>
        </w:r>
      </w:ins>
      <w:r w:rsidR="001C31E6">
        <w:rPr>
          <w:lang w:val="es-CO"/>
        </w:rPr>
        <w:t>.</w:t>
      </w:r>
    </w:p>
    <w:p w14:paraId="2E46B732" w14:textId="2C9E3C35" w:rsidR="004E4C1C" w:rsidRDefault="000C6B1B">
      <w:pPr>
        <w:jc w:val="center"/>
        <w:rPr>
          <w:ins w:id="204" w:author="Montenegro, Frank David (Alliance Bioversity-CIAT)" w:date="2020-12-22T12:19:00Z"/>
          <w:lang w:val="es-CO"/>
        </w:rPr>
        <w:pPrChange w:id="205" w:author="Montenegro, Frank David (Alliance Bioversity-CIAT)" w:date="2020-12-22T14:50:00Z">
          <w:pPr>
            <w:jc w:val="both"/>
          </w:pPr>
        </w:pPrChange>
      </w:pPr>
      <w:ins w:id="206" w:author="Montenegro, Frank David (Alliance Bioversity-CIAT)" w:date="2020-12-22T14:58:00Z">
        <w:r>
          <w:rPr>
            <w:noProof/>
          </w:rPr>
          <w:drawing>
            <wp:inline distT="0" distB="0" distL="0" distR="0" wp14:anchorId="365B4556" wp14:editId="64955C97">
              <wp:extent cx="6496367"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6367" cy="3977640"/>
                      </a:xfrm>
                      <a:prstGeom prst="rect">
                        <a:avLst/>
                      </a:prstGeom>
                      <a:noFill/>
                    </pic:spPr>
                  </pic:pic>
                </a:graphicData>
              </a:graphic>
            </wp:inline>
          </w:drawing>
        </w:r>
      </w:ins>
    </w:p>
    <w:p w14:paraId="07041028" w14:textId="3000749F" w:rsidR="00536B91" w:rsidRPr="004E4C1C" w:rsidDel="004E4C1C" w:rsidRDefault="00536B91" w:rsidP="008810E9">
      <w:pPr>
        <w:jc w:val="both"/>
        <w:rPr>
          <w:del w:id="207" w:author="Montenegro, Frank David (Alliance Bioversity-CIAT)" w:date="2020-12-22T14:39:00Z"/>
          <w:lang w:val="es-CO"/>
        </w:rPr>
      </w:pPr>
    </w:p>
    <w:p w14:paraId="3AF224B4" w14:textId="1C86CFF4" w:rsidR="00045AE7" w:rsidRPr="00724959" w:rsidDel="004E4C1C" w:rsidRDefault="00045AE7" w:rsidP="00724959">
      <w:pPr>
        <w:keepNext/>
        <w:jc w:val="both"/>
        <w:rPr>
          <w:del w:id="208" w:author="Montenegro, Frank David (Alliance Bioversity-CIAT)" w:date="2020-12-22T14:39:00Z"/>
          <w:lang w:val="es-CO"/>
        </w:rPr>
      </w:pPr>
      <w:del w:id="209" w:author="Montenegro, Frank David (Alliance Bioversity-CIAT)" w:date="2020-12-22T14:39:00Z">
        <w:r w:rsidRPr="00724959" w:rsidDel="004E4C1C">
          <w:rPr>
            <w:noProof/>
          </w:rPr>
          <w:drawing>
            <wp:inline distT="0" distB="0" distL="0" distR="0" wp14:anchorId="1323D89C" wp14:editId="2ECAAA9F">
              <wp:extent cx="6537325" cy="40027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45632" cy="4007804"/>
                      </a:xfrm>
                      <a:prstGeom prst="rect">
                        <a:avLst/>
                      </a:prstGeom>
                      <a:noFill/>
                    </pic:spPr>
                  </pic:pic>
                </a:graphicData>
              </a:graphic>
            </wp:inline>
          </w:drawing>
        </w:r>
      </w:del>
    </w:p>
    <w:p w14:paraId="701E42B4" w14:textId="510B65B0" w:rsidR="00045AE7" w:rsidRPr="00045AE7" w:rsidRDefault="00045AE7" w:rsidP="00724959">
      <w:pPr>
        <w:pStyle w:val="Caption"/>
        <w:jc w:val="center"/>
        <w:rPr>
          <w:lang w:val="es-CO"/>
        </w:rPr>
      </w:pPr>
      <w:del w:id="210" w:author="Montenegro, Frank David (Alliance Bioversity-CIAT)" w:date="2020-12-18T16:49:00Z">
        <w:r w:rsidRPr="00045AE7" w:rsidDel="007A0147">
          <w:rPr>
            <w:lang w:val="es-CO"/>
          </w:rPr>
          <w:delText>Fig.</w:delText>
        </w:r>
      </w:del>
      <w:ins w:id="211" w:author="Montenegro, Frank David (Alliance Bioversity-CIAT)" w:date="2020-12-18T16:49:00Z">
        <w:r w:rsidR="007A0147">
          <w:rPr>
            <w:lang w:val="es-CO"/>
          </w:rPr>
          <w:t>Fig.</w:t>
        </w:r>
      </w:ins>
      <w:r w:rsidRPr="00724959">
        <w:rPr>
          <w:lang w:val="es-CO"/>
        </w:rPr>
        <w:t xml:space="preserve"> </w:t>
      </w:r>
      <w:r w:rsidRPr="00724959">
        <w:rPr>
          <w:lang w:val="es-CO"/>
        </w:rPr>
        <w:fldChar w:fldCharType="begin"/>
      </w:r>
      <w:r w:rsidRPr="00724959">
        <w:rPr>
          <w:lang w:val="es-CO"/>
        </w:rPr>
        <w:instrText xml:space="preserve"> SEQ Fig \* ARABIC </w:instrText>
      </w:r>
      <w:r w:rsidRPr="00724959">
        <w:rPr>
          <w:lang w:val="es-CO"/>
        </w:rPr>
        <w:fldChar w:fldCharType="separate"/>
      </w:r>
      <w:r w:rsidR="00DD3EF3">
        <w:rPr>
          <w:noProof/>
          <w:lang w:val="es-CO"/>
        </w:rPr>
        <w:t>10</w:t>
      </w:r>
      <w:r w:rsidRPr="00724959">
        <w:rPr>
          <w:lang w:val="es-CO"/>
        </w:rPr>
        <w:fldChar w:fldCharType="end"/>
      </w:r>
      <w:r w:rsidRPr="00724959">
        <w:rPr>
          <w:lang w:val="es-CO"/>
        </w:rPr>
        <w:t xml:space="preserve"> series de tiempo </w:t>
      </w:r>
      <w:r w:rsidRPr="00045AE7">
        <w:rPr>
          <w:lang w:val="es-CO"/>
        </w:rPr>
        <w:t>índices</w:t>
      </w:r>
      <w:r w:rsidRPr="00724959">
        <w:rPr>
          <w:lang w:val="es-CO"/>
        </w:rPr>
        <w:t xml:space="preserve"> de </w:t>
      </w:r>
      <w:r w:rsidRPr="00045AE7">
        <w:rPr>
          <w:lang w:val="es-CO"/>
        </w:rPr>
        <w:t>vegetación</w:t>
      </w:r>
      <w:r w:rsidRPr="00724959">
        <w:rPr>
          <w:lang w:val="es-CO"/>
        </w:rPr>
        <w:t xml:space="preserve"> con </w:t>
      </w:r>
      <w:r w:rsidRPr="00045AE7">
        <w:rPr>
          <w:lang w:val="es-CO"/>
        </w:rPr>
        <w:t>Pacta</w:t>
      </w:r>
      <w:r>
        <w:rPr>
          <w:lang w:val="es-CO"/>
        </w:rPr>
        <w:t xml:space="preserve">. A y C) cultivo </w:t>
      </w:r>
      <w:r w:rsidR="007A0147">
        <w:rPr>
          <w:lang w:val="es-CO"/>
        </w:rPr>
        <w:t>permanente</w:t>
      </w:r>
      <w:r>
        <w:rPr>
          <w:lang w:val="es-CO"/>
        </w:rPr>
        <w:t>, B) cambio de temporalidad</w:t>
      </w:r>
    </w:p>
    <w:p w14:paraId="6D35F211" w14:textId="1667FFE2" w:rsidR="00724959" w:rsidRDefault="00724959" w:rsidP="00724959">
      <w:pPr>
        <w:jc w:val="both"/>
        <w:rPr>
          <w:lang w:val="es-CO"/>
        </w:rPr>
      </w:pPr>
      <w:r>
        <w:rPr>
          <w:lang w:val="es-CO"/>
        </w:rPr>
        <w:lastRenderedPageBreak/>
        <w:t xml:space="preserve">Para la </w:t>
      </w:r>
      <w:del w:id="212" w:author="Montenegro, Frank David (Alliance Bioversity-CIAT)" w:date="2020-12-18T16:49:00Z">
        <w:r w:rsidDel="007A0147">
          <w:rPr>
            <w:lang w:val="es-CO"/>
          </w:rPr>
          <w:delText>Fig</w:delText>
        </w:r>
        <w:r w:rsidR="00FD45C0" w:rsidDel="007A0147">
          <w:rPr>
            <w:lang w:val="es-CO"/>
          </w:rPr>
          <w:delText>.</w:delText>
        </w:r>
      </w:del>
      <w:ins w:id="213" w:author="Montenegro, Frank David (Alliance Bioversity-CIAT)" w:date="2020-12-18T16:49:00Z">
        <w:r w:rsidR="007A0147">
          <w:rPr>
            <w:lang w:val="es-CO"/>
          </w:rPr>
          <w:t>Fig.</w:t>
        </w:r>
      </w:ins>
      <w:r>
        <w:rPr>
          <w:lang w:val="es-CO"/>
        </w:rPr>
        <w:t xml:space="preserve"> 10 B se observa un cultivo temporal desde</w:t>
      </w:r>
      <w:del w:id="214" w:author="Montenegro, Frank David (Alliance Bioversity-CIAT)" w:date="2020-12-22T12:19:00Z">
        <w:r w:rsidDel="00536B91">
          <w:rPr>
            <w:lang w:val="es-CO"/>
          </w:rPr>
          <w:delText xml:space="preserve"> el</w:delText>
        </w:r>
      </w:del>
      <w:r>
        <w:rPr>
          <w:lang w:val="es-CO"/>
        </w:rPr>
        <w:t xml:space="preserve"> el 2011 hasta mitad de 2012, confirmado por la encuesta 2011 que registro un cultivo de ají.</w:t>
      </w:r>
      <w:r w:rsidR="005574E0">
        <w:rPr>
          <w:lang w:val="es-CO"/>
        </w:rPr>
        <w:t xml:space="preserve"> En el segundo semestre del 2012 se observa un crecimiento del índice llegan a su máximo pico en enero del 2013 y comienza su descenso hasta finales del primer semestre, este comportamiento se mantiene hasta el inicio del 2016 donde el índice vuelve a </w:t>
      </w:r>
      <w:r w:rsidR="00FD45C0">
        <w:rPr>
          <w:lang w:val="es-CO"/>
        </w:rPr>
        <w:t>incrementar,</w:t>
      </w:r>
      <w:r w:rsidR="005574E0">
        <w:rPr>
          <w:lang w:val="es-CO"/>
        </w:rPr>
        <w:t xml:space="preserve"> pero esta vez se mantiene con valores altos con una tendencia a decrecer hasta llegar al 2019 donde los valores del índice caen de forma abrupta. Ya en la mitad del segundo semestre del 2019 se ve un incremento de los índices</w:t>
      </w:r>
      <w:ins w:id="215" w:author="Montenegro, Frank David (Alliance Bioversity-CIAT)" w:date="2020-12-22T14:40:00Z">
        <w:r w:rsidR="004E4C1C">
          <w:rPr>
            <w:lang w:val="es-CO"/>
          </w:rPr>
          <w:t xml:space="preserve"> y no se pude confirmar por falta de información de la encuesta.</w:t>
        </w:r>
      </w:ins>
      <w:del w:id="216" w:author="Montenegro, Frank David (Alliance Bioversity-CIAT)" w:date="2020-12-22T14:40:00Z">
        <w:r w:rsidR="005574E0" w:rsidDel="004E4C1C">
          <w:rPr>
            <w:lang w:val="es-CO"/>
          </w:rPr>
          <w:delText xml:space="preserve"> </w:delText>
        </w:r>
      </w:del>
    </w:p>
    <w:p w14:paraId="31B061BB" w14:textId="6B2ECE3C" w:rsidR="00724959" w:rsidRDefault="00724959" w:rsidP="00724959">
      <w:pPr>
        <w:jc w:val="both"/>
        <w:rPr>
          <w:lang w:val="es-CO"/>
        </w:rPr>
      </w:pPr>
      <w:r>
        <w:rPr>
          <w:lang w:val="es-CO"/>
        </w:rPr>
        <w:t xml:space="preserve">La </w:t>
      </w:r>
      <w:r w:rsidR="007A0147">
        <w:rPr>
          <w:lang w:val="es-CO"/>
        </w:rPr>
        <w:t>Fig.</w:t>
      </w:r>
      <w:r>
        <w:rPr>
          <w:lang w:val="es-CO"/>
        </w:rPr>
        <w:t xml:space="preserve"> 10 C</w:t>
      </w:r>
      <w:r w:rsidRPr="00624617">
        <w:rPr>
          <w:lang w:val="es-CO"/>
        </w:rPr>
        <w:t xml:space="preserve">, </w:t>
      </w:r>
      <w:r>
        <w:rPr>
          <w:lang w:val="es-CO"/>
        </w:rPr>
        <w:t xml:space="preserve">nos </w:t>
      </w:r>
      <w:r w:rsidRPr="00624617">
        <w:rPr>
          <w:lang w:val="es-CO"/>
        </w:rPr>
        <w:t>permite</w:t>
      </w:r>
      <w:r>
        <w:rPr>
          <w:lang w:val="es-CO"/>
        </w:rPr>
        <w:t xml:space="preserve"> </w:t>
      </w:r>
      <w:r w:rsidRPr="00624617">
        <w:rPr>
          <w:lang w:val="es-CO"/>
        </w:rPr>
        <w:t>observar una tendencia en los años 2011 a 201</w:t>
      </w:r>
      <w:r>
        <w:rPr>
          <w:lang w:val="es-CO"/>
        </w:rPr>
        <w:t>4</w:t>
      </w:r>
      <w:r w:rsidRPr="00624617">
        <w:rPr>
          <w:lang w:val="es-CO"/>
        </w:rPr>
        <w:t xml:space="preserve"> con un cultivo permanente</w:t>
      </w:r>
      <w:r>
        <w:rPr>
          <w:lang w:val="es-CO"/>
        </w:rPr>
        <w:t xml:space="preserve">, porque el valor de los índices de </w:t>
      </w:r>
      <w:del w:id="217" w:author="Montenegro, Frank David (Alliance Bioversity-CIAT)" w:date="2020-12-22T14:42:00Z">
        <w:r w:rsidDel="004E4C1C">
          <w:rPr>
            <w:lang w:val="es-CO"/>
          </w:rPr>
          <w:delText>vegetación  tienen</w:delText>
        </w:r>
      </w:del>
      <w:ins w:id="218" w:author="Montenegro, Frank David (Alliance Bioversity-CIAT)" w:date="2020-12-22T14:42:00Z">
        <w:r w:rsidR="004E4C1C">
          <w:rPr>
            <w:lang w:val="es-CO"/>
          </w:rPr>
          <w:t>vegetación tienen</w:t>
        </w:r>
      </w:ins>
      <w:r>
        <w:rPr>
          <w:lang w:val="es-CO"/>
        </w:rPr>
        <w:t xml:space="preserve"> un crecimiento, un pico y una caída en un año,</w:t>
      </w:r>
      <w:r w:rsidRPr="00624617">
        <w:rPr>
          <w:lang w:val="es-CO"/>
        </w:rPr>
        <w:t xml:space="preserve"> </w:t>
      </w:r>
      <w:r>
        <w:rPr>
          <w:lang w:val="es-CO"/>
        </w:rPr>
        <w:t>en</w:t>
      </w:r>
      <w:r w:rsidRPr="00624617">
        <w:rPr>
          <w:lang w:val="es-CO"/>
        </w:rPr>
        <w:t xml:space="preserve"> cambio en el año 201</w:t>
      </w:r>
      <w:r>
        <w:rPr>
          <w:lang w:val="es-CO"/>
        </w:rPr>
        <w:t>5</w:t>
      </w:r>
      <w:r w:rsidR="005574E0">
        <w:rPr>
          <w:lang w:val="es-CO"/>
        </w:rPr>
        <w:t xml:space="preserve"> se ve una estabilización de los valores de los índices</w:t>
      </w:r>
      <w:r w:rsidRPr="00624617">
        <w:rPr>
          <w:lang w:val="es-CO"/>
        </w:rPr>
        <w:t xml:space="preserve"> </w:t>
      </w:r>
      <w:r w:rsidR="005574E0">
        <w:rPr>
          <w:lang w:val="es-CO"/>
        </w:rPr>
        <w:t>hasta el 2016</w:t>
      </w:r>
      <w:r w:rsidRPr="00624617">
        <w:rPr>
          <w:lang w:val="es-CO"/>
        </w:rPr>
        <w:t xml:space="preserve">, el agricultor decidió retomar </w:t>
      </w:r>
      <w:commentRangeStart w:id="219"/>
      <w:r w:rsidRPr="00624617">
        <w:rPr>
          <w:lang w:val="es-CO"/>
        </w:rPr>
        <w:t>otro tipo de cultivo permanente para los años 201</w:t>
      </w:r>
      <w:r w:rsidR="005574E0">
        <w:rPr>
          <w:lang w:val="es-CO"/>
        </w:rPr>
        <w:t>6</w:t>
      </w:r>
      <w:r w:rsidRPr="00624617">
        <w:rPr>
          <w:lang w:val="es-CO"/>
        </w:rPr>
        <w:t xml:space="preserve"> </w:t>
      </w:r>
      <w:r w:rsidR="00FD45C0">
        <w:rPr>
          <w:lang w:val="es-CO"/>
        </w:rPr>
        <w:t>hasta la mitad del segundo semestre del 2018 dando inicio a un cultivo temporal h</w:t>
      </w:r>
      <w:r w:rsidRPr="00624617">
        <w:rPr>
          <w:lang w:val="es-CO"/>
        </w:rPr>
        <w:t>a</w:t>
      </w:r>
      <w:r w:rsidR="00FD45C0">
        <w:rPr>
          <w:lang w:val="es-CO"/>
        </w:rPr>
        <w:t xml:space="preserve">sta finales del </w:t>
      </w:r>
      <w:r w:rsidRPr="00624617">
        <w:rPr>
          <w:lang w:val="es-CO"/>
        </w:rPr>
        <w:t xml:space="preserve"> 2019.</w:t>
      </w:r>
      <w:commentRangeEnd w:id="219"/>
      <w:ins w:id="220" w:author="Montenegro, Frank David (Alliance Bioversity-CIAT)" w:date="2020-12-22T14:41:00Z">
        <w:r w:rsidR="004E4C1C">
          <w:rPr>
            <w:lang w:val="es-CO"/>
          </w:rPr>
          <w:t xml:space="preserve"> Donde la encuesta registra un cultivo de </w:t>
        </w:r>
      </w:ins>
      <w:ins w:id="221" w:author="Montenegro, Frank David (Alliance Bioversity-CIAT)" w:date="2020-12-22T14:51:00Z">
        <w:r w:rsidR="000C6B1B">
          <w:rPr>
            <w:lang w:val="es-CO"/>
          </w:rPr>
          <w:t>caña</w:t>
        </w:r>
      </w:ins>
      <w:ins w:id="222" w:author="Montenegro, Frank David (Alliance Bioversity-CIAT)" w:date="2020-12-22T14:52:00Z">
        <w:r w:rsidR="000C6B1B">
          <w:rPr>
            <w:lang w:val="es-CO"/>
          </w:rPr>
          <w:t xml:space="preserve"> desde mayo del 2016</w:t>
        </w:r>
      </w:ins>
      <w:del w:id="223" w:author="Montenegro, Frank David (Alliance Bioversity-CIAT)" w:date="2020-12-22T14:52:00Z">
        <w:r w:rsidRPr="00E8383A" w:rsidDel="000C6B1B">
          <w:rPr>
            <w:rStyle w:val="CommentReference"/>
            <w:lang w:val="es-CO"/>
          </w:rPr>
          <w:commentReference w:id="219"/>
        </w:r>
      </w:del>
      <w:ins w:id="224" w:author="Montenegro, Frank David (Alliance Bioversity-CIAT)" w:date="2020-12-22T14:42:00Z">
        <w:r w:rsidR="004E4C1C">
          <w:rPr>
            <w:lang w:val="es-CO"/>
          </w:rPr>
          <w:t>.</w:t>
        </w:r>
      </w:ins>
    </w:p>
    <w:p w14:paraId="78390A11" w14:textId="704C11E0" w:rsidR="008212C9" w:rsidRDefault="008212C9" w:rsidP="00724959">
      <w:pPr>
        <w:jc w:val="both"/>
        <w:rPr>
          <w:lang w:val="es-CO"/>
        </w:rPr>
      </w:pPr>
      <w:r>
        <w:rPr>
          <w:lang w:val="es-CO"/>
        </w:rPr>
        <w:t xml:space="preserve">En la </w:t>
      </w:r>
      <w:r w:rsidR="007A0147">
        <w:rPr>
          <w:lang w:val="es-CO"/>
        </w:rPr>
        <w:t>Fig.</w:t>
      </w:r>
      <w:r>
        <w:rPr>
          <w:lang w:val="es-CO"/>
        </w:rPr>
        <w:t xml:space="preserve"> 11 se muestra el comportamiento en el tiempo para 3 parcelas que no fueron beneficiadas con el programa Pacta. En la </w:t>
      </w:r>
      <w:r w:rsidR="007A0147">
        <w:rPr>
          <w:lang w:val="es-CO"/>
        </w:rPr>
        <w:t>Fig.</w:t>
      </w:r>
      <w:r>
        <w:rPr>
          <w:lang w:val="es-CO"/>
        </w:rPr>
        <w:t xml:space="preserve"> 11 A se </w:t>
      </w:r>
      <w:r w:rsidR="00F93182">
        <w:rPr>
          <w:lang w:val="es-CO"/>
        </w:rPr>
        <w:t xml:space="preserve">observaron unos valores de </w:t>
      </w:r>
      <w:r w:rsidR="00066048">
        <w:rPr>
          <w:lang w:val="es-CO"/>
        </w:rPr>
        <w:t>índices</w:t>
      </w:r>
      <w:r w:rsidR="00F93182">
        <w:rPr>
          <w:lang w:val="es-CO"/>
        </w:rPr>
        <w:t xml:space="preserve"> de </w:t>
      </w:r>
      <w:r w:rsidR="00066048">
        <w:rPr>
          <w:lang w:val="es-CO"/>
        </w:rPr>
        <w:t>vegetación</w:t>
      </w:r>
      <w:r w:rsidR="00F93182">
        <w:rPr>
          <w:lang w:val="es-CO"/>
        </w:rPr>
        <w:t xml:space="preserve"> estables y con dos picos en el año 2012 y uno a finales del 2013. Luego de esto comienza su descenso hasta principios del segundo semestre del 2014 dando inicio a un cultivo de un año </w:t>
      </w:r>
      <w:r w:rsidR="00066048">
        <w:rPr>
          <w:lang w:val="es-CO"/>
        </w:rPr>
        <w:t>terminado a inicios de</w:t>
      </w:r>
      <w:r w:rsidR="00F93182">
        <w:rPr>
          <w:lang w:val="es-CO"/>
        </w:rPr>
        <w:t>l segundo semestre del 2015</w:t>
      </w:r>
      <w:r w:rsidR="00066048">
        <w:rPr>
          <w:lang w:val="es-CO"/>
        </w:rPr>
        <w:t>. Un nuevo cultivo comienza en el semestre 2 del 2015 hasta inicios del año 2016, de aquí en adelante se observa un incremento y estabilidad de los valores de los índices hasta finales del 2018, en 2019 se observó un nuevo cultivo temporal con un ciclo finalizado y el inicio de un nuevo ciclo</w:t>
      </w:r>
      <w:ins w:id="225" w:author="Montenegro, Frank David (Alliance Bioversity-CIAT)" w:date="2020-12-22T15:04:00Z">
        <w:r w:rsidR="00837DD3">
          <w:rPr>
            <w:lang w:val="es-CO"/>
          </w:rPr>
          <w:t xml:space="preserve"> que no se pudo confirmar con la encuesta</w:t>
        </w:r>
      </w:ins>
      <w:r w:rsidR="00066048">
        <w:rPr>
          <w:lang w:val="es-CO"/>
        </w:rPr>
        <w:t>.</w:t>
      </w:r>
      <w:r w:rsidR="00F93182">
        <w:rPr>
          <w:lang w:val="es-CO"/>
        </w:rPr>
        <w:t xml:space="preserve"> </w:t>
      </w:r>
    </w:p>
    <w:p w14:paraId="4C21E3AF" w14:textId="6983E6C5" w:rsidR="007A0147" w:rsidRDefault="000C6B1B" w:rsidP="005669A6">
      <w:pPr>
        <w:keepNext/>
        <w:jc w:val="center"/>
        <w:pPrChange w:id="226" w:author="Montenegro, Frank David (Alliance Bioversity-CIAT)" w:date="2020-12-23T14:53:00Z">
          <w:pPr>
            <w:keepNext/>
            <w:jc w:val="both"/>
          </w:pPr>
        </w:pPrChange>
      </w:pPr>
      <w:ins w:id="227" w:author="Montenegro, Frank David (Alliance Bioversity-CIAT)" w:date="2020-12-22T14:57:00Z">
        <w:r>
          <w:rPr>
            <w:noProof/>
          </w:rPr>
          <w:drawing>
            <wp:inline distT="0" distB="0" distL="0" distR="0" wp14:anchorId="62BED1CD" wp14:editId="304C986B">
              <wp:extent cx="5474275" cy="335182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2308" cy="3368990"/>
                      </a:xfrm>
                      <a:prstGeom prst="rect">
                        <a:avLst/>
                      </a:prstGeom>
                      <a:noFill/>
                    </pic:spPr>
                  </pic:pic>
                </a:graphicData>
              </a:graphic>
            </wp:inline>
          </w:drawing>
        </w:r>
      </w:ins>
      <w:del w:id="228" w:author="Montenegro, Frank David (Alliance Bioversity-CIAT)" w:date="2020-12-22T14:57:00Z">
        <w:r w:rsidR="008212C9" w:rsidDel="000C6B1B">
          <w:rPr>
            <w:noProof/>
          </w:rPr>
          <w:drawing>
            <wp:inline distT="0" distB="0" distL="0" distR="0" wp14:anchorId="250F01C5" wp14:editId="1A80392F">
              <wp:extent cx="6707935" cy="4107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8856" cy="4113867"/>
                      </a:xfrm>
                      <a:prstGeom prst="rect">
                        <a:avLst/>
                      </a:prstGeom>
                      <a:noFill/>
                    </pic:spPr>
                  </pic:pic>
                </a:graphicData>
              </a:graphic>
            </wp:inline>
          </w:drawing>
        </w:r>
      </w:del>
    </w:p>
    <w:p w14:paraId="544CC038" w14:textId="3C4CFF76" w:rsidR="008212C9" w:rsidRDefault="007A0147" w:rsidP="007A0147">
      <w:pPr>
        <w:pStyle w:val="Caption"/>
        <w:jc w:val="center"/>
        <w:rPr>
          <w:lang w:val="es-CO"/>
        </w:rPr>
      </w:pPr>
      <w:r>
        <w:rPr>
          <w:lang w:val="es-CO"/>
        </w:rPr>
        <w:t>Fig.</w:t>
      </w:r>
      <w:r w:rsidRPr="007A0147">
        <w:rPr>
          <w:lang w:val="es-CO"/>
        </w:rPr>
        <w:t xml:space="preserve"> </w:t>
      </w:r>
      <w:r>
        <w:fldChar w:fldCharType="begin"/>
      </w:r>
      <w:r w:rsidRPr="007A0147">
        <w:rPr>
          <w:lang w:val="es-CO"/>
        </w:rPr>
        <w:instrText xml:space="preserve"> SEQ Fig \* ARABIC </w:instrText>
      </w:r>
      <w:r>
        <w:fldChar w:fldCharType="separate"/>
      </w:r>
      <w:r w:rsidR="00DD3EF3">
        <w:rPr>
          <w:noProof/>
          <w:lang w:val="es-CO"/>
        </w:rPr>
        <w:t>11</w:t>
      </w:r>
      <w:r>
        <w:fldChar w:fldCharType="end"/>
      </w:r>
      <w:r w:rsidRPr="007A0147">
        <w:rPr>
          <w:lang w:val="es-CO"/>
        </w:rPr>
        <w:t xml:space="preserve"> series de tiempo con índices de vegetación sin Pacta. A) cultivo permanente, B) cambio de temporalidad y C) cultivo temporal</w:t>
      </w:r>
    </w:p>
    <w:p w14:paraId="2DFAB964" w14:textId="357D6B1E" w:rsidR="00BA183E" w:rsidRDefault="00BA183E" w:rsidP="00724959">
      <w:pPr>
        <w:jc w:val="both"/>
        <w:rPr>
          <w:lang w:val="es-CO"/>
        </w:rPr>
      </w:pPr>
      <w:r>
        <w:rPr>
          <w:lang w:val="es-CO"/>
        </w:rPr>
        <w:lastRenderedPageBreak/>
        <w:t xml:space="preserve">En la </w:t>
      </w:r>
      <w:r w:rsidR="007A0147">
        <w:rPr>
          <w:lang w:val="es-CO"/>
        </w:rPr>
        <w:t>Fig.</w:t>
      </w:r>
      <w:r>
        <w:rPr>
          <w:lang w:val="es-CO"/>
        </w:rPr>
        <w:t xml:space="preserve"> 11 B</w:t>
      </w:r>
      <w:r w:rsidR="007A0147">
        <w:rPr>
          <w:lang w:val="es-CO"/>
        </w:rPr>
        <w:t xml:space="preserve"> se observó un cultivo permanente para el año 2011, un cultivo temporal para los años 2012 a 2015, lo que evidencio un cambio de cultivo para el año 2014 y que fue reflejado en la encuesta</w:t>
      </w:r>
      <w:ins w:id="229" w:author="Montenegro, Frank David (Alliance Bioversity-CIAT)" w:date="2020-12-22T15:06:00Z">
        <w:r w:rsidR="00837DD3">
          <w:rPr>
            <w:lang w:val="es-CO"/>
          </w:rPr>
          <w:t xml:space="preserve"> de seguimiento 1</w:t>
        </w:r>
      </w:ins>
      <w:r w:rsidR="007A0147">
        <w:rPr>
          <w:lang w:val="es-CO"/>
        </w:rPr>
        <w:t xml:space="preserve">. Para </w:t>
      </w:r>
      <w:ins w:id="230" w:author="Montenegro, Frank David (Alliance Bioversity-CIAT)" w:date="2020-12-22T15:06:00Z">
        <w:r w:rsidR="00837DD3">
          <w:rPr>
            <w:lang w:val="es-CO"/>
          </w:rPr>
          <w:t xml:space="preserve">finales </w:t>
        </w:r>
      </w:ins>
      <w:del w:id="231" w:author="Montenegro, Frank David (Alliance Bioversity-CIAT)" w:date="2020-12-22T15:06:00Z">
        <w:r w:rsidR="007A0147" w:rsidDel="00837DD3">
          <w:rPr>
            <w:lang w:val="es-CO"/>
          </w:rPr>
          <w:delText xml:space="preserve">los años </w:delText>
        </w:r>
      </w:del>
      <w:ins w:id="232" w:author="Montenegro, Frank David (Alliance Bioversity-CIAT)" w:date="2020-12-22T15:06:00Z">
        <w:r w:rsidR="00837DD3">
          <w:rPr>
            <w:lang w:val="es-CO"/>
          </w:rPr>
          <w:t xml:space="preserve">del </w:t>
        </w:r>
      </w:ins>
      <w:r w:rsidR="007A0147">
        <w:rPr>
          <w:lang w:val="es-CO"/>
        </w:rPr>
        <w:t>2016 hasta finales del 2017 hubo una tendencia y estabilidad en los valores de los índices, para el año 2018 se observa la presencia de un cultivo temporal y finalmente en 2019 un cultivo permanente</w:t>
      </w:r>
      <w:ins w:id="233" w:author="Montenegro, Frank David (Alliance Bioversity-CIAT)" w:date="2020-12-22T15:07:00Z">
        <w:r w:rsidR="00837DD3">
          <w:rPr>
            <w:lang w:val="es-CO"/>
          </w:rPr>
          <w:t xml:space="preserve"> confirmado por </w:t>
        </w:r>
        <w:proofErr w:type="spellStart"/>
        <w:r w:rsidR="00837DD3">
          <w:rPr>
            <w:lang w:val="es-CO"/>
          </w:rPr>
          <w:t>ala</w:t>
        </w:r>
        <w:proofErr w:type="spellEnd"/>
        <w:r w:rsidR="00837DD3">
          <w:rPr>
            <w:lang w:val="es-CO"/>
          </w:rPr>
          <w:t xml:space="preserve"> encuesta de seguimiento 2 con un cultivo de cereza</w:t>
        </w:r>
      </w:ins>
      <w:r w:rsidR="0033360D">
        <w:rPr>
          <w:lang w:val="es-CO"/>
        </w:rPr>
        <w:t xml:space="preserve">, por otro </w:t>
      </w:r>
      <w:del w:id="234" w:author="Montenegro, Frank David (Alliance Bioversity-CIAT)" w:date="2020-12-22T14:57:00Z">
        <w:r w:rsidR="0033360D" w:rsidDel="000C6B1B">
          <w:rPr>
            <w:lang w:val="es-CO"/>
          </w:rPr>
          <w:delText>lado</w:delText>
        </w:r>
      </w:del>
      <w:ins w:id="235" w:author="Montenegro, Frank David (Alliance Bioversity-CIAT)" w:date="2020-12-22T14:57:00Z">
        <w:r w:rsidR="000C6B1B">
          <w:rPr>
            <w:lang w:val="es-CO"/>
          </w:rPr>
          <w:t>lado,</w:t>
        </w:r>
      </w:ins>
      <w:r w:rsidR="0033360D">
        <w:rPr>
          <w:lang w:val="es-CO"/>
        </w:rPr>
        <w:t xml:space="preserve"> e</w:t>
      </w:r>
      <w:r>
        <w:rPr>
          <w:lang w:val="es-CO"/>
        </w:rPr>
        <w:t xml:space="preserve">n la </w:t>
      </w:r>
      <w:r w:rsidR="007A0147">
        <w:rPr>
          <w:lang w:val="es-CO"/>
        </w:rPr>
        <w:t>Fig.</w:t>
      </w:r>
      <w:r>
        <w:rPr>
          <w:lang w:val="es-CO"/>
        </w:rPr>
        <w:t xml:space="preserve"> 11 C</w:t>
      </w:r>
      <w:r w:rsidR="0033360D">
        <w:rPr>
          <w:lang w:val="es-CO"/>
        </w:rPr>
        <w:t xml:space="preserve"> se observó un cultivo temporal con dos picos en el año 2011 confirmando lo registrado en la encuesta, un cultivo permanente en 2012, un cultivo temporal en 2013 y 2014, lo que confirma lo registrado en la encuesta del 2014. Luego de esto hubo un periodo de transición hasta tener un cultivo permanente a lo largo de los años hasta 2019</w:t>
      </w:r>
      <w:ins w:id="236" w:author="Montenegro, Frank David (Alliance Bioversity-CIAT)" w:date="2020-12-22T15:05:00Z">
        <w:r w:rsidR="00837DD3">
          <w:rPr>
            <w:lang w:val="es-CO"/>
          </w:rPr>
          <w:t>,</w:t>
        </w:r>
      </w:ins>
      <w:del w:id="237" w:author="Montenegro, Frank David (Alliance Bioversity-CIAT)" w:date="2020-12-22T15:07:00Z">
        <w:r w:rsidR="0033360D" w:rsidDel="00837DD3">
          <w:rPr>
            <w:lang w:val="es-CO"/>
          </w:rPr>
          <w:delText xml:space="preserve">. </w:delText>
        </w:r>
      </w:del>
    </w:p>
    <w:p w14:paraId="1F5C807B" w14:textId="77777777" w:rsidR="005669A6" w:rsidRDefault="00BA183E" w:rsidP="00724959">
      <w:pPr>
        <w:jc w:val="both"/>
        <w:rPr>
          <w:ins w:id="238" w:author="Montenegro, Frank David (Alliance Bioversity-CIAT)" w:date="2020-12-23T14:54:00Z"/>
          <w:lang w:val="es-CO"/>
        </w:rPr>
      </w:pPr>
      <w:r>
        <w:rPr>
          <w:lang w:val="es-CO"/>
        </w:rPr>
        <w:t>Realizamos un análisis de comportamiento de los índices de vegetación a lo largo de cada semestre en los diferentes años discriminado por beneficiario del programa Pacta o no beneficiario.</w:t>
      </w:r>
    </w:p>
    <w:p w14:paraId="37304CBB" w14:textId="4994BCC8" w:rsidR="0033360D" w:rsidRDefault="00BA183E" w:rsidP="00724959">
      <w:pPr>
        <w:jc w:val="both"/>
        <w:rPr>
          <w:lang w:val="es-CO"/>
        </w:rPr>
      </w:pPr>
      <w:r>
        <w:rPr>
          <w:lang w:val="es-CO"/>
        </w:rPr>
        <w:t xml:space="preserve"> </w:t>
      </w:r>
      <w:ins w:id="239" w:author="Montenegro, Frank David (Alliance Bioversity-CIAT)" w:date="2020-12-23T15:41:00Z">
        <w:r w:rsidR="00D07E44">
          <w:rPr>
            <w:noProof/>
          </w:rPr>
          <w:drawing>
            <wp:inline distT="0" distB="0" distL="0" distR="0" wp14:anchorId="4B9384C3" wp14:editId="517A7781">
              <wp:extent cx="6682105" cy="409136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98036" cy="4101119"/>
                      </a:xfrm>
                      <a:prstGeom prst="rect">
                        <a:avLst/>
                      </a:prstGeom>
                      <a:noFill/>
                    </pic:spPr>
                  </pic:pic>
                </a:graphicData>
              </a:graphic>
            </wp:inline>
          </w:drawing>
        </w:r>
      </w:ins>
      <w:del w:id="240" w:author="Montenegro, Frank David (Alliance Bioversity-CIAT)" w:date="2020-12-23T15:41:00Z">
        <w:r w:rsidDel="00D07E44">
          <w:rPr>
            <w:lang w:val="es-CO"/>
          </w:rPr>
          <w:delText xml:space="preserve"> </w:delText>
        </w:r>
      </w:del>
    </w:p>
    <w:p w14:paraId="534D50A1" w14:textId="77777777" w:rsidR="005E4831" w:rsidRDefault="005E4831" w:rsidP="00724959">
      <w:pPr>
        <w:jc w:val="both"/>
        <w:rPr>
          <w:lang w:val="es-CO"/>
        </w:rPr>
      </w:pPr>
    </w:p>
    <w:p w14:paraId="13983155" w14:textId="6B290ED8" w:rsidR="00FD45C0" w:rsidRDefault="0033360D" w:rsidP="00FD45C0">
      <w:pPr>
        <w:pStyle w:val="Heading2"/>
        <w:numPr>
          <w:ilvl w:val="1"/>
          <w:numId w:val="6"/>
        </w:numPr>
        <w:rPr>
          <w:lang w:val="es-CO"/>
        </w:rPr>
      </w:pPr>
      <w:del w:id="241" w:author="Montenegro, Frank David (Alliance Bioversity-CIAT)" w:date="2020-12-21T10:58:00Z">
        <w:r w:rsidRPr="00FD45C0" w:rsidDel="00E31897">
          <w:rPr>
            <w:lang w:val="es-CO"/>
          </w:rPr>
          <w:delText>Precisión</w:delText>
        </w:r>
        <w:r w:rsidR="00FD45C0" w:rsidRPr="00FD45C0" w:rsidDel="00E31897">
          <w:rPr>
            <w:lang w:val="es-CO"/>
          </w:rPr>
          <w:delText xml:space="preserve"> de los m</w:delText>
        </w:r>
      </w:del>
      <w:ins w:id="242" w:author="Montenegro, Frank David (Alliance Bioversity-CIAT)" w:date="2020-12-21T10:58:00Z">
        <w:r w:rsidR="00E31897">
          <w:rPr>
            <w:lang w:val="es-CO"/>
          </w:rPr>
          <w:t>M</w:t>
        </w:r>
      </w:ins>
      <w:r w:rsidR="00FD45C0" w:rsidRPr="00FD45C0">
        <w:rPr>
          <w:lang w:val="es-CO"/>
        </w:rPr>
        <w:t>odelos</w:t>
      </w:r>
      <w:ins w:id="243" w:author="Montenegro, Frank David (Alliance Bioversity-CIAT)" w:date="2020-12-21T10:58:00Z">
        <w:r w:rsidR="00E31897">
          <w:rPr>
            <w:lang w:val="es-CO"/>
          </w:rPr>
          <w:t xml:space="preserve"> de tendencia y </w:t>
        </w:r>
      </w:ins>
      <w:ins w:id="244" w:author="Montenegro, Frank David (Alliance Bioversity-CIAT)" w:date="2020-12-21T10:59:00Z">
        <w:r w:rsidR="00E31897">
          <w:rPr>
            <w:lang w:val="es-CO"/>
          </w:rPr>
          <w:t>CCDC</w:t>
        </w:r>
      </w:ins>
    </w:p>
    <w:p w14:paraId="161E307B" w14:textId="41D3C7EF" w:rsidR="00FD45C0" w:rsidRPr="00FD45C0" w:rsidRDefault="0033360D">
      <w:pPr>
        <w:jc w:val="both"/>
        <w:rPr>
          <w:lang w:val="es-CO"/>
        </w:rPr>
        <w:pPrChange w:id="245" w:author="Montenegro, Frank David (Alliance Bioversity-CIAT)" w:date="2020-12-18T17:14:00Z">
          <w:pPr/>
        </w:pPrChange>
      </w:pPr>
      <w:r>
        <w:rPr>
          <w:lang w:val="es-CO"/>
        </w:rPr>
        <w:t>Los resultados de los modelos Mann Kendall y CCDC presentaron una precisión total de 45% y 71% respectivamente</w:t>
      </w:r>
      <w:ins w:id="246" w:author="Montenegro, Frank David (Alliance Bioversity-CIAT)" w:date="2020-12-21T10:59:00Z">
        <w:r w:rsidR="00E31897">
          <w:rPr>
            <w:lang w:val="es-CO"/>
          </w:rPr>
          <w:t xml:space="preserve"> para el año 2014</w:t>
        </w:r>
      </w:ins>
      <w:r>
        <w:rPr>
          <w:lang w:val="es-CO"/>
        </w:rPr>
        <w:t xml:space="preserve">. </w:t>
      </w:r>
      <w:r w:rsidR="00DD3EF3">
        <w:rPr>
          <w:lang w:val="es-CO"/>
        </w:rPr>
        <w:t>E</w:t>
      </w:r>
      <w:r>
        <w:rPr>
          <w:lang w:val="es-CO"/>
        </w:rPr>
        <w:t>l modelo Mann Kendall tuvo</w:t>
      </w:r>
      <w:r w:rsidR="00DD3EF3">
        <w:rPr>
          <w:lang w:val="es-CO"/>
        </w:rPr>
        <w:t xml:space="preserve"> # verdaderos positivos y # falsos positivo (Fig. 12 A) caso opuesto del modelo CCDC que presento # verdadero positivos y # falsos positivos (Fig. 12 B). </w:t>
      </w:r>
      <w:r>
        <w:rPr>
          <w:lang w:val="es-CO"/>
        </w:rPr>
        <w:t xml:space="preserve"> </w:t>
      </w:r>
    </w:p>
    <w:p w14:paraId="6D4F7D40" w14:textId="20CEE342" w:rsidR="00DD3EF3" w:rsidRDefault="000E2B4E" w:rsidP="00DD3EF3">
      <w:pPr>
        <w:keepNext/>
        <w:jc w:val="center"/>
      </w:pPr>
      <w:ins w:id="247" w:author="Montenegro, Frank David (Alliance Bioversity-CIAT)" w:date="2020-12-22T19:25:00Z">
        <w:r>
          <w:rPr>
            <w:noProof/>
          </w:rPr>
          <w:lastRenderedPageBreak/>
          <w:drawing>
            <wp:inline distT="0" distB="0" distL="0" distR="0" wp14:anchorId="0668AEB5" wp14:editId="3C62008F">
              <wp:extent cx="6757273" cy="3657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57273" cy="3657600"/>
                      </a:xfrm>
                      <a:prstGeom prst="rect">
                        <a:avLst/>
                      </a:prstGeom>
                      <a:noFill/>
                    </pic:spPr>
                  </pic:pic>
                </a:graphicData>
              </a:graphic>
            </wp:inline>
          </w:drawing>
        </w:r>
      </w:ins>
      <w:del w:id="248" w:author="Montenegro, Frank David (Alliance Bioversity-CIAT)" w:date="2020-12-22T18:44:00Z">
        <w:r w:rsidR="00876DCA" w:rsidDel="00E14B31">
          <w:rPr>
            <w:rFonts w:cs="Times New Roman"/>
            <w:noProof/>
          </w:rPr>
          <w:drawing>
            <wp:inline distT="0" distB="0" distL="0" distR="0" wp14:anchorId="728E1F21" wp14:editId="41E5A819">
              <wp:extent cx="3018322" cy="3129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6975" cy="3138252"/>
                      </a:xfrm>
                      <a:prstGeom prst="rect">
                        <a:avLst/>
                      </a:prstGeom>
                      <a:noFill/>
                    </pic:spPr>
                  </pic:pic>
                </a:graphicData>
              </a:graphic>
            </wp:inline>
          </w:drawing>
        </w:r>
      </w:del>
    </w:p>
    <w:p w14:paraId="2ACE677C" w14:textId="54C0C0B3" w:rsidR="008810E9" w:rsidRDefault="00DD3EF3" w:rsidP="00DD3EF3">
      <w:pPr>
        <w:pStyle w:val="Caption"/>
        <w:jc w:val="center"/>
        <w:rPr>
          <w:ins w:id="249" w:author="Montenegro, Frank David (Alliance Bioversity-CIAT)" w:date="2020-12-21T11:00:00Z"/>
          <w:lang w:val="es-CO"/>
        </w:rPr>
      </w:pPr>
      <w:proofErr w:type="spellStart"/>
      <w:r w:rsidRPr="00E31897">
        <w:rPr>
          <w:lang w:val="es-CO"/>
          <w:rPrChange w:id="250" w:author="Montenegro, Frank David (Alliance Bioversity-CIAT)" w:date="2020-12-21T10:59:00Z">
            <w:rPr/>
          </w:rPrChange>
        </w:rPr>
        <w:t>Fig</w:t>
      </w:r>
      <w:proofErr w:type="spellEnd"/>
      <w:r w:rsidRPr="00E31897">
        <w:rPr>
          <w:lang w:val="es-CO"/>
          <w:rPrChange w:id="251" w:author="Montenegro, Frank David (Alliance Bioversity-CIAT)" w:date="2020-12-21T10:59:00Z">
            <w:rPr/>
          </w:rPrChange>
        </w:rPr>
        <w:t xml:space="preserve"> </w:t>
      </w:r>
      <w:r>
        <w:fldChar w:fldCharType="begin"/>
      </w:r>
      <w:r w:rsidRPr="00E31897">
        <w:rPr>
          <w:lang w:val="es-CO"/>
          <w:rPrChange w:id="252" w:author="Montenegro, Frank David (Alliance Bioversity-CIAT)" w:date="2020-12-21T10:59:00Z">
            <w:rPr/>
          </w:rPrChange>
        </w:rPr>
        <w:instrText xml:space="preserve"> SEQ Fig \* ARABIC </w:instrText>
      </w:r>
      <w:r>
        <w:fldChar w:fldCharType="separate"/>
      </w:r>
      <w:r w:rsidRPr="00E31897">
        <w:rPr>
          <w:noProof/>
          <w:lang w:val="es-CO"/>
          <w:rPrChange w:id="253" w:author="Montenegro, Frank David (Alliance Bioversity-CIAT)" w:date="2020-12-21T10:59:00Z">
            <w:rPr>
              <w:noProof/>
            </w:rPr>
          </w:rPrChange>
        </w:rPr>
        <w:t>12</w:t>
      </w:r>
      <w:r>
        <w:fldChar w:fldCharType="end"/>
      </w:r>
      <w:r w:rsidRPr="00E31897">
        <w:rPr>
          <w:lang w:val="es-CO"/>
          <w:rPrChange w:id="254" w:author="Montenegro, Frank David (Alliance Bioversity-CIAT)" w:date="2020-12-21T10:59:00Z">
            <w:rPr/>
          </w:rPrChange>
        </w:rPr>
        <w:t xml:space="preserve"> </w:t>
      </w:r>
      <w:del w:id="255" w:author="Montenegro, Frank David (Alliance Bioversity-CIAT)" w:date="2020-12-22T18:45:00Z">
        <w:r w:rsidRPr="00E31897" w:rsidDel="00E14B31">
          <w:rPr>
            <w:lang w:val="es-CO"/>
            <w:rPrChange w:id="256" w:author="Montenegro, Frank David (Alliance Bioversity-CIAT)" w:date="2020-12-21T10:59:00Z">
              <w:rPr/>
            </w:rPrChange>
          </w:rPr>
          <w:delText>Matrix</w:delText>
        </w:r>
      </w:del>
      <w:ins w:id="257" w:author="Montenegro, Frank David (Alliance Bioversity-CIAT)" w:date="2020-12-22T18:45:00Z">
        <w:r w:rsidR="00E14B31" w:rsidRPr="00E31897">
          <w:rPr>
            <w:lang w:val="es-CO"/>
          </w:rPr>
          <w:t>Matriz</w:t>
        </w:r>
      </w:ins>
      <w:r w:rsidRPr="00E31897">
        <w:rPr>
          <w:lang w:val="es-CO"/>
          <w:rPrChange w:id="258" w:author="Montenegro, Frank David (Alliance Bioversity-CIAT)" w:date="2020-12-21T10:59:00Z">
            <w:rPr/>
          </w:rPrChange>
        </w:rPr>
        <w:t xml:space="preserve"> de </w:t>
      </w:r>
      <w:del w:id="259" w:author="Montenegro, Frank David (Alliance Bioversity-CIAT)" w:date="2020-12-22T18:45:00Z">
        <w:r w:rsidRPr="00E31897" w:rsidDel="00E14B31">
          <w:rPr>
            <w:lang w:val="es-CO"/>
            <w:rPrChange w:id="260" w:author="Montenegro, Frank David (Alliance Bioversity-CIAT)" w:date="2020-12-21T10:59:00Z">
              <w:rPr/>
            </w:rPrChange>
          </w:rPr>
          <w:delText>confusion</w:delText>
        </w:r>
      </w:del>
      <w:ins w:id="261" w:author="Montenegro, Frank David (Alliance Bioversity-CIAT)" w:date="2020-12-22T18:45:00Z">
        <w:r w:rsidR="00E14B31" w:rsidRPr="00E31897">
          <w:rPr>
            <w:lang w:val="es-CO"/>
          </w:rPr>
          <w:t>confusión</w:t>
        </w:r>
      </w:ins>
      <w:r w:rsidRPr="00E31897">
        <w:rPr>
          <w:lang w:val="es-CO"/>
          <w:rPrChange w:id="262" w:author="Montenegro, Frank David (Alliance Bioversity-CIAT)" w:date="2020-12-21T10:59:00Z">
            <w:rPr/>
          </w:rPrChange>
        </w:rPr>
        <w:t xml:space="preserve"> A</w:t>
      </w:r>
      <w:ins w:id="263" w:author="Montenegro, Frank David (Alliance Bioversity-CIAT)" w:date="2020-12-22T18:44:00Z">
        <w:r w:rsidR="00E14B31">
          <w:rPr>
            <w:lang w:val="es-CO"/>
          </w:rPr>
          <w:t xml:space="preserve"> - C</w:t>
        </w:r>
      </w:ins>
      <w:r w:rsidRPr="00E31897">
        <w:rPr>
          <w:lang w:val="es-CO"/>
          <w:rPrChange w:id="264" w:author="Montenegro, Frank David (Alliance Bioversity-CIAT)" w:date="2020-12-21T10:59:00Z">
            <w:rPr/>
          </w:rPrChange>
        </w:rPr>
        <w:t xml:space="preserve">) Mann Kendall, </w:t>
      </w:r>
      <w:ins w:id="265" w:author="Montenegro, Frank David (Alliance Bioversity-CIAT)" w:date="2020-12-22T18:45:00Z">
        <w:r w:rsidR="00E14B31">
          <w:rPr>
            <w:lang w:val="es-CO"/>
          </w:rPr>
          <w:t>D - F</w:t>
        </w:r>
      </w:ins>
      <w:del w:id="266" w:author="Montenegro, Frank David (Alliance Bioversity-CIAT)" w:date="2020-12-22T18:45:00Z">
        <w:r w:rsidRPr="00E31897" w:rsidDel="00E14B31">
          <w:rPr>
            <w:lang w:val="es-CO"/>
            <w:rPrChange w:id="267" w:author="Montenegro, Frank David (Alliance Bioversity-CIAT)" w:date="2020-12-21T10:59:00Z">
              <w:rPr/>
            </w:rPrChange>
          </w:rPr>
          <w:delText>B</w:delText>
        </w:r>
      </w:del>
      <w:r w:rsidRPr="00E31897">
        <w:rPr>
          <w:lang w:val="es-CO"/>
          <w:rPrChange w:id="268" w:author="Montenegro, Frank David (Alliance Bioversity-CIAT)" w:date="2020-12-21T10:59:00Z">
            <w:rPr/>
          </w:rPrChange>
        </w:rPr>
        <w:t>) CCDC</w:t>
      </w:r>
    </w:p>
    <w:p w14:paraId="340F114A" w14:textId="45DDB195" w:rsidR="00E31897" w:rsidRPr="00E31897" w:rsidRDefault="00E31897">
      <w:pPr>
        <w:rPr>
          <w:lang w:val="es-CO"/>
          <w:rPrChange w:id="269" w:author="Montenegro, Frank David (Alliance Bioversity-CIAT)" w:date="2020-12-21T11:00:00Z">
            <w:rPr>
              <w:rFonts w:cs="Times New Roman"/>
              <w:lang w:val="es-CO"/>
            </w:rPr>
          </w:rPrChange>
        </w:rPr>
        <w:pPrChange w:id="270" w:author="Montenegro, Frank David (Alliance Bioversity-CIAT)" w:date="2020-12-21T11:00:00Z">
          <w:pPr>
            <w:pStyle w:val="Caption"/>
            <w:jc w:val="center"/>
          </w:pPr>
        </w:pPrChange>
      </w:pPr>
      <w:ins w:id="271" w:author="Montenegro, Frank David (Alliance Bioversity-CIAT)" w:date="2020-12-21T11:00:00Z">
        <w:r>
          <w:rPr>
            <w:lang w:val="es-CO"/>
          </w:rPr>
          <w:t xml:space="preserve">Por otro lado </w:t>
        </w:r>
      </w:ins>
      <w:bookmarkStart w:id="272" w:name="_GoBack"/>
      <w:bookmarkEnd w:id="272"/>
    </w:p>
    <w:p w14:paraId="00160E69" w14:textId="32AF287B" w:rsidR="0021366B" w:rsidRDefault="00906CCC" w:rsidP="00DD3EF3">
      <w:pPr>
        <w:pStyle w:val="Heading1"/>
        <w:numPr>
          <w:ilvl w:val="0"/>
          <w:numId w:val="6"/>
        </w:numPr>
        <w:rPr>
          <w:lang w:val="es-CO"/>
        </w:rPr>
      </w:pPr>
      <w:r>
        <w:rPr>
          <w:lang w:val="es-CO"/>
        </w:rPr>
        <w:t>Discusiones</w:t>
      </w:r>
    </w:p>
    <w:p w14:paraId="6E07490C" w14:textId="3E752D44" w:rsidR="00906CCC" w:rsidRDefault="00906CCC" w:rsidP="00DD3EF3">
      <w:pPr>
        <w:rPr>
          <w:lang w:val="es-CO"/>
        </w:rPr>
      </w:pPr>
    </w:p>
    <w:p w14:paraId="7455C98A" w14:textId="3E61734E" w:rsidR="00CE6B06" w:rsidRDefault="00CE6B06" w:rsidP="00DD3EF3">
      <w:pPr>
        <w:jc w:val="both"/>
        <w:rPr>
          <w:ins w:id="273" w:author="Montenegro, Frank David (Alliance Bioversity-CIAT)" w:date="2020-12-18T17:17:00Z"/>
          <w:lang w:val="es-CO"/>
        </w:rPr>
      </w:pPr>
      <w:ins w:id="274" w:author="Montenegro, Frank David (Alliance Bioversity-CIAT)" w:date="2020-12-18T17:18:00Z">
        <w:r>
          <w:rPr>
            <w:lang w:val="es-CO"/>
          </w:rPr>
          <w:t>En nuestro estudio se evidencio que las</w:t>
        </w:r>
      </w:ins>
      <w:ins w:id="275" w:author="Montenegro, Frank David (Alliance Bioversity-CIAT)" w:date="2020-12-18T17:17:00Z">
        <w:r>
          <w:rPr>
            <w:lang w:val="es-CO"/>
          </w:rPr>
          <w:t xml:space="preserve"> imágenes de satélite Landsat 7 y 8 son un buen insumo para poder generar series de tiempo gracias a su resolución espacial y temporal</w:t>
        </w:r>
      </w:ins>
      <w:ins w:id="276" w:author="Montenegro, Frank David (Alliance Bioversity-CIAT)" w:date="2020-12-18T17:18:00Z">
        <w:r>
          <w:rPr>
            <w:lang w:val="es-CO"/>
          </w:rPr>
          <w:t xml:space="preserve"> confirmado también por </w:t>
        </w:r>
      </w:ins>
      <w:ins w:id="277" w:author="Montenegro, Frank David (Alliance Bioversity-CIAT)" w:date="2020-12-18T17:19:00Z">
        <w:r>
          <w:rPr>
            <w:lang w:val="es-CO"/>
          </w:rPr>
          <w:fldChar w:fldCharType="begin" w:fldLock="1"/>
        </w:r>
      </w:ins>
      <w:r>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data","type":"article-journal","volume":"144"},"uris":["http://www.mendeley.com/documents/?uuid=31171515-c886-4df7-9672-49df2870f81a"]},{"id":"ITEM-2","itemData":{"DOI":"10.3997/2214-4609.2020geo106","abstract":"The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Aspects\"","id":"ITEM-2","issued":{"date-parts":[["2020"]]},"page":"1-5","title":"Study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 Zhu and Woodcock, 2014)","manualFormatting":"Svidzinska and Korohoda, (2020 y  Zhu and Woodcock, (2014)","plainTextFormattedCitation":"(Svidzinska and Korohoda, 2020; Zhu and Woodcock, 2014)","previouslyFormattedCitation":"(Svidzinska and Korohoda, 2020; Zhu and Woodcock, 2014)"},"properties":{"noteIndex":0},"schema":"https://github.com/citation-style-language/schema/raw/master/csl-citation.json"}</w:instrText>
      </w:r>
      <w:r>
        <w:rPr>
          <w:lang w:val="es-CO"/>
        </w:rPr>
        <w:fldChar w:fldCharType="separate"/>
      </w:r>
      <w:del w:id="278" w:author="Montenegro, Frank David (Alliance Bioversity-CIAT)" w:date="2020-12-18T17:19:00Z">
        <w:r w:rsidRPr="00CE6B06" w:rsidDel="00CE6B06">
          <w:rPr>
            <w:noProof/>
            <w:lang w:val="es-CO"/>
          </w:rPr>
          <w:delText>(</w:delText>
        </w:r>
      </w:del>
      <w:r w:rsidRPr="00CE6B06">
        <w:rPr>
          <w:noProof/>
          <w:lang w:val="es-CO"/>
        </w:rPr>
        <w:t xml:space="preserve">Svidzinska and Korohoda, </w:t>
      </w:r>
      <w:ins w:id="279" w:author="Montenegro, Frank David (Alliance Bioversity-CIAT)" w:date="2020-12-18T17:19:00Z">
        <w:r>
          <w:rPr>
            <w:noProof/>
            <w:lang w:val="es-CO"/>
          </w:rPr>
          <w:t>(</w:t>
        </w:r>
      </w:ins>
      <w:r w:rsidRPr="00CE6B06">
        <w:rPr>
          <w:noProof/>
          <w:lang w:val="es-CO"/>
        </w:rPr>
        <w:t>2020</w:t>
      </w:r>
      <w:ins w:id="280" w:author="Montenegro, Frank David (Alliance Bioversity-CIAT)" w:date="2020-12-18T17:19:00Z">
        <w:r>
          <w:rPr>
            <w:noProof/>
            <w:lang w:val="es-CO"/>
          </w:rPr>
          <w:t xml:space="preserve"> y </w:t>
        </w:r>
      </w:ins>
      <w:del w:id="281" w:author="Montenegro, Frank David (Alliance Bioversity-CIAT)" w:date="2020-12-18T17:19:00Z">
        <w:r w:rsidRPr="00CE6B06" w:rsidDel="00CE6B06">
          <w:rPr>
            <w:noProof/>
            <w:lang w:val="es-CO"/>
          </w:rPr>
          <w:delText>;</w:delText>
        </w:r>
      </w:del>
      <w:r w:rsidRPr="00CE6B06">
        <w:rPr>
          <w:noProof/>
          <w:lang w:val="es-CO"/>
        </w:rPr>
        <w:t xml:space="preserve"> Zhu and Woodcock, </w:t>
      </w:r>
      <w:ins w:id="282" w:author="Montenegro, Frank David (Alliance Bioversity-CIAT)" w:date="2020-12-18T17:19:00Z">
        <w:r>
          <w:rPr>
            <w:noProof/>
            <w:lang w:val="es-CO"/>
          </w:rPr>
          <w:t>(</w:t>
        </w:r>
      </w:ins>
      <w:r w:rsidRPr="00CE6B06">
        <w:rPr>
          <w:noProof/>
          <w:lang w:val="es-CO"/>
        </w:rPr>
        <w:t>2014)</w:t>
      </w:r>
      <w:ins w:id="283" w:author="Montenegro, Frank David (Alliance Bioversity-CIAT)" w:date="2020-12-18T17:19:00Z">
        <w:r>
          <w:rPr>
            <w:lang w:val="es-CO"/>
          </w:rPr>
          <w:fldChar w:fldCharType="end"/>
        </w:r>
      </w:ins>
      <w:ins w:id="284" w:author="Montenegro, Frank David (Alliance Bioversity-CIAT)" w:date="2020-12-18T17:20:00Z">
        <w:r>
          <w:rPr>
            <w:lang w:val="es-CO"/>
          </w:rPr>
          <w:t xml:space="preserve"> donde utilizaron esta imágenes como principal insumo en sus estudios de </w:t>
        </w:r>
      </w:ins>
      <w:ins w:id="285" w:author="Montenegro, Frank David (Alliance Bioversity-CIAT)" w:date="2020-12-18T17:21:00Z">
        <w:r>
          <w:rPr>
            <w:lang w:val="es-CO"/>
          </w:rPr>
          <w:t>detección</w:t>
        </w:r>
      </w:ins>
      <w:ins w:id="286" w:author="Montenegro, Frank David (Alliance Bioversity-CIAT)" w:date="2020-12-18T17:20:00Z">
        <w:r>
          <w:rPr>
            <w:lang w:val="es-CO"/>
          </w:rPr>
          <w:t xml:space="preserve"> de tendencias en temperatura y </w:t>
        </w:r>
      </w:ins>
      <w:ins w:id="287" w:author="Montenegro, Frank David (Alliance Bioversity-CIAT)" w:date="2020-12-18T17:21:00Z">
        <w:r>
          <w:rPr>
            <w:lang w:val="es-CO"/>
          </w:rPr>
          <w:t>detección de cambio continuo en el uso de la tierra respectivamente</w:t>
        </w:r>
      </w:ins>
      <w:ins w:id="288" w:author="Montenegro, Frank David (Alliance Bioversity-CIAT)" w:date="2020-12-18T17:22:00Z">
        <w:r>
          <w:rPr>
            <w:lang w:val="es-CO"/>
          </w:rPr>
          <w:t>.</w:t>
        </w:r>
      </w:ins>
      <w:ins w:id="289" w:author="Montenegro, Frank David (Alliance Bioversity-CIAT)" w:date="2020-12-18T17:23:00Z">
        <w:r>
          <w:rPr>
            <w:lang w:val="es-CO"/>
          </w:rPr>
          <w:t xml:space="preserve"> Por otro </w:t>
        </w:r>
      </w:ins>
      <w:ins w:id="290" w:author="Montenegro, Frank David (Alliance Bioversity-CIAT)" w:date="2020-12-18T17:24:00Z">
        <w:r>
          <w:rPr>
            <w:lang w:val="es-CO"/>
          </w:rPr>
          <w:t>lado,</w:t>
        </w:r>
      </w:ins>
      <w:ins w:id="291" w:author="Montenegro, Frank David (Alliance Bioversity-CIAT)" w:date="2020-12-18T17:23:00Z">
        <w:r>
          <w:rPr>
            <w:lang w:val="es-CO"/>
          </w:rPr>
          <w:t xml:space="preserve"> el uso de </w:t>
        </w:r>
      </w:ins>
      <w:ins w:id="292" w:author="Montenegro, Frank David (Alliance Bioversity-CIAT)" w:date="2020-12-18T17:24:00Z">
        <w:r>
          <w:rPr>
            <w:lang w:val="es-CO"/>
          </w:rPr>
          <w:t>índices</w:t>
        </w:r>
      </w:ins>
      <w:ins w:id="293" w:author="Montenegro, Frank David (Alliance Bioversity-CIAT)" w:date="2020-12-18T17:23:00Z">
        <w:r>
          <w:rPr>
            <w:lang w:val="es-CO"/>
          </w:rPr>
          <w:t xml:space="preserve"> de </w:t>
        </w:r>
      </w:ins>
      <w:ins w:id="294" w:author="Montenegro, Frank David (Alliance Bioversity-CIAT)" w:date="2020-12-18T17:24:00Z">
        <w:r>
          <w:rPr>
            <w:lang w:val="es-CO"/>
          </w:rPr>
          <w:t>vegetación</w:t>
        </w:r>
      </w:ins>
      <w:ins w:id="295" w:author="Montenegro, Frank David (Alliance Bioversity-CIAT)" w:date="2020-12-18T17:23:00Z">
        <w:r>
          <w:rPr>
            <w:lang w:val="es-CO"/>
          </w:rPr>
          <w:t xml:space="preserve"> como apoyo para el estudio de la </w:t>
        </w:r>
      </w:ins>
      <w:ins w:id="296" w:author="Montenegro, Frank David (Alliance Bioversity-CIAT)" w:date="2020-12-18T17:25:00Z">
        <w:r>
          <w:rPr>
            <w:lang w:val="es-CO"/>
          </w:rPr>
          <w:t>vegetación</w:t>
        </w:r>
      </w:ins>
      <w:ins w:id="297" w:author="Montenegro, Frank David (Alliance Bioversity-CIAT)" w:date="2020-12-18T17:23:00Z">
        <w:r>
          <w:rPr>
            <w:lang w:val="es-CO"/>
          </w:rPr>
          <w:t xml:space="preserve"> es fundament</w:t>
        </w:r>
      </w:ins>
      <w:ins w:id="298" w:author="Montenegro, Frank David (Alliance Bioversity-CIAT)" w:date="2020-12-18T17:24:00Z">
        <w:r>
          <w:rPr>
            <w:lang w:val="es-CO"/>
          </w:rPr>
          <w:t xml:space="preserve">al para determinar las </w:t>
        </w:r>
      </w:ins>
      <w:ins w:id="299" w:author="Montenegro, Frank David (Alliance Bioversity-CIAT)" w:date="2020-12-18T17:25:00Z">
        <w:r>
          <w:rPr>
            <w:lang w:val="es-CO"/>
          </w:rPr>
          <w:t>dinámicas</w:t>
        </w:r>
      </w:ins>
      <w:ins w:id="300" w:author="Montenegro, Frank David (Alliance Bioversity-CIAT)" w:date="2020-12-18T17:24:00Z">
        <w:r>
          <w:rPr>
            <w:lang w:val="es-CO"/>
          </w:rPr>
          <w:t xml:space="preserve"> de los cultivos con el paso del tiempo </w:t>
        </w:r>
      </w:ins>
      <w:ins w:id="301" w:author="Montenegro, Frank David (Alliance Bioversity-CIAT)" w:date="2020-12-18T17:25:00Z">
        <w:r>
          <w:rPr>
            <w:lang w:val="es-CO"/>
          </w:rPr>
          <w:fldChar w:fldCharType="begin" w:fldLock="1"/>
        </w:r>
      </w:ins>
      <w:r w:rsidR="007239FD">
        <w:rPr>
          <w:lang w:val="es-CO"/>
        </w:rPr>
        <w:instrText>ADDIN CSL_CITATION {"citationItems":[{"id":"ITEM-1","itemData":{"abstract":"La estrecha relación entre concentración de nitrógeno en la plaza del maíz y el contenido en clorofila de las hojas ofrece la posibilidad de detectar deficiencias de nitrógeno en el cultivo a través de datos de reflectancia de la cubierta vegetal. En este trabajo se evalúa la aptitud de diversos índices de vegetación calculados a partir de datos radiométricos obtenidos en campo para la detección de deficiencias de nitrógeno en el maíz. Los resultados sugieren que es posible la detección de grandes carencias en el abonado de nitrógeno, pero no se obtiene una clara diferenciación entre dosis de abonado próximas al óptimo.","author":[{"dropping-particle":"","family":"Isla","given":"R","non-dropping-particle":"","parse-names":false,"suffix":""},{"dropping-particle":"","family":"López","given":"R","non-dropping-particle":"","parse-names":false,"suffix":""}],"container-title":"Revista de Teledetección","id":"ITEM-1","issued":{"date-parts":[["2005"]]},"title":"Comparación de distintos índices de vegetación para detectar deficiencias de nitrógeno en maíz","type":"article-journal"},"uris":["http://www.mendeley.com/documents/?uuid=f7687001-89d0-46e2-94d7-30a87269694c"]},{"id":"ITEM-2","itemData":{"DOI":"10.3390/rs12061008","ISSN":"20724292","abstract":"Detecting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Sensing","id":"ITEM-2","issued":{"date-parts":[["2020"]]},"title":"On the performances of trend and change-point detection methods for remote sensing data","type":"article-journal"},"uris":["http://www.mendeley.com/documents/?uuid=0ae9cb88-5d8b-4c2e-93ca-c39e1041bb23"]},{"id":"ITEM-3","itemData":{"DOI":"10.21203/rs.2.24148/v1","abstract":"Background: Rapid non-destructive measurements to predict cassava root yield over the full growing season through large numbers of germplasm and multiple environments is a huge challenge in Cassava breeding programs. As opposed to waiting until the harvest season, multispectral imagery using unmanned aerial vehicles (UAV) are capable of measuring the canopy metrics and vegetation indices (VIs) traits at different time points of the growth cycle. This resourceful time series aerial image processing with appropriate analytical framework is very important for the automatic extraction of phenotypic features from the image data. Many studies have demonstrated the usefulness of advanced remote sensing technologies coupled with machine learning (ML) approaches for accurate prediction of valuable crop traits. Until now, Cassava has received little to no attention in aerial image-based phenotyping and ML model testing. Results : To accelerate image processing, automated image-analysis framework called CIAT Pheno-i was developed to extract plot level vegetation indices/canopy metrics. Multiple linear regression models were constructed at different key growth stages of cassava, using ground-truth data and vegetation indices obtained from a multispectral sensor. Henceforth, the spectral indices/features were combined to develop models and predict cassava root yield using different Machine learning techniques. Our results showed that (1) Developed CIAT pheno-i image analysis framework was found to be easier and more rapid than manual methods. (2) The correlation analysis of four phenological stages of cassava revealed that elongation (EL) and late bulking (LBK) were the most useful stages to estimate above-ground (AGB), below-ground biomass (BGB) and canopy height (CH). (3) The multi-temporal analysis revealed that cumulative image feature information of EL+EBK stages showed a higher significant correlation ( r = 0.77 for GNDVI) with BGB than individual time points. Canopy height measured on the ground correlated well with UAV (CHuav)-based measurements ( r = 0.92) at late bulking (LBK) stage. Among different image features, normalized difference red edge index (NDRE) data were found to be consistently highly correlated ( r = 0.65 to 0.84) with ABG at LBK stage. (4) Among the four ML algorithms used in this study, k-Nearest Neighbours (kNN), Random Forest (RF) and Support Vector Machine (SVM) showed the best performance for root yield prediction with the highest acc…","author":[{"dropping-particle":"","family":"Selvaraj","given":"Michael Gomez","non-dropping-particle":"","parse-names":false,"suffix":""},{"dropping-particle":"","family":"Valderrama","given":"Manuel","non-dropping-particle":"","parse-names":false,"suffix":""},{"dropping-particle":"","family":"Guzman","given":"Diego","non-dropping-particle":"","parse-names":false,"suffix":""},{"dropping-particle":"","family":"Valencia","given":"Milton Orlando","non-dropping-particle":"","parse-names":false,"suffix":""},{"dropping-particle":"","family":"Ruiz","given":"Henry","non-dropping-particle":"","parse-names":false,"suffix":""},{"dropping-particle":"","family":"Acharjee","given":"Animesh","non-dropping-particle":"","parse-names":false,"suffix":""}],"container-title":"Plant Methods","id":"ITEM-3","issued":{"date-parts":[["2020"]]},"title":"Machine learning for high-throughput field phenotyping and image processing provides insight into the association of above and below-ground traits in cassava (Manihot esculenta Crantz)","type":"article-newspaper"},"uris":["http://www.mendeley.com/documents/?uuid=14a0e530-b11e-46ae-9bf8-a7c4149a3cb7"]},{"id":"ITEM-4","itemData":{"ISSN":"0924-2716","author":[{"dropping-particle":"","family":"Naito","given":"Hiroki","non-dropping-particle":"","parse-names":false,"suffix":""},{"dropping-particle":"","family":"Ogawa","given":"Satoshi","non-dropping-particle":"","parse-names":false,"suffix":""},{"dropping-particle":"","family":"Valencia","given":"Milton Orlando","non-dropping-particle":"","parse-names":false,"suffix":""},{"dropping-particle":"","family":"Mohri","given":"Hiroki","non-dropping-particle":"","parse-names":false,"suffix":""},{"dropping-particle":"","family":"Urano","given":"Yutaka","non-dropping-particle":"","parse-names":false,"suffix":""},{"dropping-particle":"","family":"Hosoi","given":"Fumiki","non-dropping-particle":"","parse-names":false,"suffix":""},{"dropping-particle":"","family":"Shimizu","given":"Yo","non-dropping-particle":"","parse-names":false,"suffix":""},{"dropping-particle":"","family":"Chavez","given":"Alba Lucia","non-dropping-particle":"","parse-names":false,"suffix":""},{"dropping-particle":"","family":"Ishitani","given":"Manabu","non-dropping-particle":"","parse-names":false,"suffix":""},{"dropping-particle":"","family":"Selvaraj","given":"Michael Gomez","non-dropping-particle":"","parse-names":false,"suffix":""}],"container-title":"ISPRS Journal of Photogrammetry and Remote Sensing","id":"ITEM-4","issued":{"date-parts":[["2017"]]},"page":"50-62","publisher":"Elsevier","title":"Estimating rice yield related traits and quantitative trait loci analysis under different nitrogen treatments using a simple tower-based field phenotyping system with modified single-lens reflex cameras","type":"article-journal","volume":"125"},"uris":["http://www.mendeley.com/documents/?uuid=86810ac1-02df-4cd9-9074-6d06268011e4"]}],"mendeley":{"formattedCitation":"(Isla and López, 2005; Militino et al., 2020; Naito et al., 2017; Selvaraj et al., 2020)","plainTextFormattedCitation":"(Isla and López, 2005; Militino et al., 2020; Naito et al., 2017; Selvaraj et al., 2020)","previouslyFormattedCitation":"(Isla and López, 2005; Militino et al., 2020; Naito et al., 2017; Selvaraj et al., 2020)"},"properties":{"noteIndex":0},"schema":"https://github.com/citation-style-language/schema/raw/master/csl-citation.json"}</w:instrText>
      </w:r>
      <w:r>
        <w:rPr>
          <w:lang w:val="es-CO"/>
        </w:rPr>
        <w:fldChar w:fldCharType="separate"/>
      </w:r>
      <w:r w:rsidRPr="00CE6B06">
        <w:rPr>
          <w:noProof/>
          <w:lang w:val="es-CO"/>
        </w:rPr>
        <w:t>(Isla and López, 2005; Militino et al., 2020; Naito et al., 2017; Selvaraj et al., 2020)</w:t>
      </w:r>
      <w:ins w:id="302" w:author="Montenegro, Frank David (Alliance Bioversity-CIAT)" w:date="2020-12-18T17:25:00Z">
        <w:r>
          <w:rPr>
            <w:lang w:val="es-CO"/>
          </w:rPr>
          <w:fldChar w:fldCharType="end"/>
        </w:r>
      </w:ins>
      <w:ins w:id="303" w:author="Montenegro, Frank David (Alliance Bioversity-CIAT)" w:date="2020-12-18T17:28:00Z">
        <w:r w:rsidR="007239FD">
          <w:rPr>
            <w:lang w:val="es-CO"/>
          </w:rPr>
          <w:t xml:space="preserve"> </w:t>
        </w:r>
      </w:ins>
      <w:ins w:id="304" w:author="Montenegro, Frank David (Alliance Bioversity-CIAT)" w:date="2020-12-18T17:30:00Z">
        <w:r w:rsidR="007239FD">
          <w:rPr>
            <w:lang w:val="es-CO"/>
          </w:rPr>
          <w:t>Selvaraj</w:t>
        </w:r>
      </w:ins>
      <w:ins w:id="305" w:author="Montenegro, Frank David (Alliance Bioversity-CIAT)" w:date="2020-12-18T17:29:00Z">
        <w:r w:rsidR="007239FD">
          <w:rPr>
            <w:lang w:val="es-CO"/>
          </w:rPr>
          <w:t xml:space="preserve"> et al., (2020) usa diversos </w:t>
        </w:r>
      </w:ins>
      <w:ins w:id="306" w:author="Montenegro, Frank David (Alliance Bioversity-CIAT)" w:date="2020-12-18T17:31:00Z">
        <w:r w:rsidR="007239FD">
          <w:rPr>
            <w:lang w:val="es-CO"/>
          </w:rPr>
          <w:t>índices</w:t>
        </w:r>
      </w:ins>
      <w:ins w:id="307" w:author="Montenegro, Frank David (Alliance Bioversity-CIAT)" w:date="2020-12-18T17:29:00Z">
        <w:r w:rsidR="007239FD">
          <w:rPr>
            <w:lang w:val="es-CO"/>
          </w:rPr>
          <w:t xml:space="preserve"> de </w:t>
        </w:r>
      </w:ins>
      <w:ins w:id="308" w:author="Montenegro, Frank David (Alliance Bioversity-CIAT)" w:date="2020-12-18T17:31:00Z">
        <w:r w:rsidR="007239FD">
          <w:rPr>
            <w:lang w:val="es-CO"/>
          </w:rPr>
          <w:t>vegetación</w:t>
        </w:r>
      </w:ins>
      <w:ins w:id="309" w:author="Montenegro, Frank David (Alliance Bioversity-CIAT)" w:date="2020-12-18T17:29:00Z">
        <w:r w:rsidR="007239FD">
          <w:rPr>
            <w:lang w:val="es-CO"/>
          </w:rPr>
          <w:t xml:space="preserve"> a</w:t>
        </w:r>
      </w:ins>
      <w:ins w:id="310" w:author="Montenegro, Frank David (Alliance Bioversity-CIAT)" w:date="2020-12-18T17:31:00Z">
        <w:r w:rsidR="007239FD">
          <w:rPr>
            <w:lang w:val="es-CO"/>
          </w:rPr>
          <w:t xml:space="preserve"> través</w:t>
        </w:r>
      </w:ins>
      <w:ins w:id="311" w:author="Montenegro, Frank David (Alliance Bioversity-CIAT)" w:date="2020-12-18T17:29:00Z">
        <w:r w:rsidR="007239FD">
          <w:rPr>
            <w:lang w:val="es-CO"/>
          </w:rPr>
          <w:t xml:space="preserve"> del tiempo para poder generar la </w:t>
        </w:r>
      </w:ins>
      <w:ins w:id="312" w:author="Montenegro, Frank David (Alliance Bioversity-CIAT)" w:date="2020-12-18T17:30:00Z">
        <w:r w:rsidR="007239FD">
          <w:rPr>
            <w:lang w:val="es-CO"/>
          </w:rPr>
          <w:t>dinámica</w:t>
        </w:r>
      </w:ins>
      <w:ins w:id="313" w:author="Montenegro, Frank David (Alliance Bioversity-CIAT)" w:date="2020-12-18T17:29:00Z">
        <w:r w:rsidR="007239FD">
          <w:rPr>
            <w:lang w:val="es-CO"/>
          </w:rPr>
          <w:t xml:space="preserve"> </w:t>
        </w:r>
      </w:ins>
      <w:ins w:id="314" w:author="Montenegro, Frank David (Alliance Bioversity-CIAT)" w:date="2020-12-18T17:30:00Z">
        <w:r w:rsidR="007239FD">
          <w:rPr>
            <w:lang w:val="es-CO"/>
          </w:rPr>
          <w:t>de crecimiento en un cultivo de yuca</w:t>
        </w:r>
      </w:ins>
      <w:ins w:id="315" w:author="Montenegro, Frank David (Alliance Bioversity-CIAT)" w:date="2020-12-18T17:31:00Z">
        <w:r w:rsidR="007239FD">
          <w:rPr>
            <w:lang w:val="es-CO"/>
          </w:rPr>
          <w:t xml:space="preserve"> con el fin de medir el rendimiento con </w:t>
        </w:r>
      </w:ins>
      <w:ins w:id="316" w:author="Montenegro, Frank David (Alliance Bioversity-CIAT)" w:date="2020-12-18T17:33:00Z">
        <w:r w:rsidR="007239FD">
          <w:rPr>
            <w:lang w:val="es-CO"/>
          </w:rPr>
          <w:t>características</w:t>
        </w:r>
      </w:ins>
      <w:ins w:id="317" w:author="Montenegro, Frank David (Alliance Bioversity-CIAT)" w:date="2020-12-18T17:31:00Z">
        <w:r w:rsidR="007239FD">
          <w:rPr>
            <w:lang w:val="es-CO"/>
          </w:rPr>
          <w:t xml:space="preserve"> </w:t>
        </w:r>
      </w:ins>
      <w:ins w:id="318" w:author="Montenegro, Frank David (Alliance Bioversity-CIAT)" w:date="2020-12-18T17:33:00Z">
        <w:r w:rsidR="007239FD">
          <w:rPr>
            <w:lang w:val="es-CO"/>
          </w:rPr>
          <w:t>extraídas</w:t>
        </w:r>
      </w:ins>
      <w:ins w:id="319" w:author="Montenegro, Frank David (Alliance Bioversity-CIAT)" w:date="2020-12-18T17:31:00Z">
        <w:r w:rsidR="007239FD">
          <w:rPr>
            <w:lang w:val="es-CO"/>
          </w:rPr>
          <w:t xml:space="preserve"> remotamente</w:t>
        </w:r>
      </w:ins>
      <w:ins w:id="320" w:author="Montenegro, Frank David (Alliance Bioversity-CIAT)" w:date="2020-12-18T17:34:00Z">
        <w:r w:rsidR="007239FD">
          <w:rPr>
            <w:lang w:val="es-CO"/>
          </w:rPr>
          <w:t>.</w:t>
        </w:r>
      </w:ins>
    </w:p>
    <w:p w14:paraId="30566FAF" w14:textId="13D58086" w:rsidR="00DD3EF3" w:rsidRDefault="00DD3EF3" w:rsidP="00DD3EF3">
      <w:pPr>
        <w:jc w:val="both"/>
        <w:rPr>
          <w:lang w:val="es-CO"/>
        </w:rPr>
      </w:pPr>
      <w:r>
        <w:rPr>
          <w:lang w:val="es-CO"/>
        </w:rPr>
        <w:t xml:space="preserve">Como se pudo observar los modelos de tendencias y detección de cambio funcionan para determinar el cambio de temporalidad en los cultivos, sin embargo, el mejor modelo es CCDC con una precisión de 71% esto se debe a que utiliza las series armónicas, es decir analiza los cambios en la continuidad de la serie de tiempo y no punto por punto como lo expresa </w:t>
      </w:r>
      <w:r>
        <w:rPr>
          <w:lang w:val="es-CO"/>
        </w:rPr>
        <w:fldChar w:fldCharType="begin" w:fldLock="1"/>
      </w:r>
      <w:r w:rsidR="00CE6B06">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DD3EF3">
        <w:rPr>
          <w:noProof/>
          <w:lang w:val="es-CO"/>
        </w:rPr>
        <w:t xml:space="preserve">Zhu and Woodcock, </w:t>
      </w:r>
      <w:r>
        <w:rPr>
          <w:noProof/>
          <w:lang w:val="es-CO"/>
        </w:rPr>
        <w:t>(</w:t>
      </w:r>
      <w:r w:rsidRPr="00DD3EF3">
        <w:rPr>
          <w:noProof/>
          <w:lang w:val="es-CO"/>
        </w:rPr>
        <w:t>2014)</w:t>
      </w:r>
      <w:r>
        <w:rPr>
          <w:lang w:val="es-CO"/>
        </w:rPr>
        <w:fldChar w:fldCharType="end"/>
      </w:r>
    </w:p>
    <w:p w14:paraId="26ED5DFB" w14:textId="77777777" w:rsidR="00906CCC" w:rsidRDefault="00906CCC">
      <w:pPr>
        <w:rPr>
          <w:lang w:val="es-CO"/>
        </w:rPr>
        <w:pPrChange w:id="321" w:author="Montenegro, Frank David (Alliance Bioversity-CIAT)" w:date="2020-12-18T15:47:00Z">
          <w:pPr>
            <w:jc w:val="both"/>
          </w:pPr>
        </w:pPrChange>
      </w:pPr>
    </w:p>
    <w:p w14:paraId="1E87BA7A" w14:textId="21ABF848" w:rsidR="00906CCC" w:rsidRDefault="00906CCC">
      <w:pPr>
        <w:pStyle w:val="Heading1"/>
        <w:numPr>
          <w:ilvl w:val="0"/>
          <w:numId w:val="6"/>
        </w:numPr>
        <w:rPr>
          <w:lang w:val="es-CO"/>
        </w:rPr>
        <w:pPrChange w:id="322" w:author="Montenegro, Frank David (Alliance Bioversity-CIAT)" w:date="2020-12-18T15:47:00Z">
          <w:pPr>
            <w:jc w:val="both"/>
          </w:pPr>
        </w:pPrChange>
      </w:pPr>
      <w:r>
        <w:rPr>
          <w:lang w:val="es-CO"/>
        </w:rPr>
        <w:lastRenderedPageBreak/>
        <w:t>Conclusiones</w:t>
      </w:r>
    </w:p>
    <w:p w14:paraId="5D60AA89" w14:textId="3B915EBD" w:rsidR="00906CCC" w:rsidRDefault="00906CCC">
      <w:pPr>
        <w:rPr>
          <w:ins w:id="323" w:author="Montenegro, Frank David (Alliance Bioversity-CIAT)" w:date="2020-12-18T17:35:00Z"/>
          <w:lang w:val="es-CO"/>
        </w:rPr>
        <w:pPrChange w:id="324" w:author="Montenegro, Frank David (Alliance Bioversity-CIAT)" w:date="2020-12-18T15:48:00Z">
          <w:pPr>
            <w:jc w:val="both"/>
          </w:pPr>
        </w:pPrChange>
      </w:pPr>
    </w:p>
    <w:p w14:paraId="641DE9C9" w14:textId="03BF093C" w:rsidR="007239FD" w:rsidRDefault="007239FD">
      <w:pPr>
        <w:rPr>
          <w:ins w:id="325" w:author="Montenegro, Frank David (Alliance Bioversity-CIAT)" w:date="2020-12-18T17:35:00Z"/>
          <w:lang w:val="es-CO"/>
        </w:rPr>
        <w:pPrChange w:id="326" w:author="Montenegro, Frank David (Alliance Bioversity-CIAT)" w:date="2020-12-18T15:48:00Z">
          <w:pPr>
            <w:jc w:val="both"/>
          </w:pPr>
        </w:pPrChange>
      </w:pPr>
      <w:ins w:id="327" w:author="Montenegro, Frank David (Alliance Bioversity-CIAT)" w:date="2020-12-18T17:36:00Z">
        <w:r>
          <w:rPr>
            <w:lang w:val="es-CO"/>
          </w:rPr>
          <w:t>Del presente estudio se puede concluir que las imágenes de satélite</w:t>
        </w:r>
        <w:r w:rsidR="006F1B0E">
          <w:rPr>
            <w:lang w:val="es-CO"/>
          </w:rPr>
          <w:t xml:space="preserve"> </w:t>
        </w:r>
      </w:ins>
      <w:ins w:id="328" w:author="Montenegro, Frank David (Alliance Bioversity-CIAT)" w:date="2020-12-18T17:48:00Z">
        <w:r w:rsidR="000B7852">
          <w:rPr>
            <w:lang w:val="es-CO"/>
          </w:rPr>
          <w:t xml:space="preserve">son una alternativa para la </w:t>
        </w:r>
      </w:ins>
      <w:ins w:id="329" w:author="Montenegro, Frank David (Alliance Bioversity-CIAT)" w:date="2020-12-18T17:37:00Z">
        <w:r>
          <w:rPr>
            <w:lang w:val="es-CO"/>
          </w:rPr>
          <w:t>adquisición</w:t>
        </w:r>
      </w:ins>
      <w:ins w:id="330" w:author="Montenegro, Frank David (Alliance Bioversity-CIAT)" w:date="2020-12-18T17:36:00Z">
        <w:r w:rsidR="000B7852">
          <w:rPr>
            <w:lang w:val="es-CO"/>
          </w:rPr>
          <w:t xml:space="preserve"> de datos</w:t>
        </w:r>
      </w:ins>
      <w:ins w:id="331" w:author="Montenegro, Frank David (Alliance Bioversity-CIAT)" w:date="2020-12-18T17:49:00Z">
        <w:r w:rsidR="000B7852">
          <w:rPr>
            <w:lang w:val="es-CO"/>
          </w:rPr>
          <w:t xml:space="preserve"> sin necesidad de hacer una </w:t>
        </w:r>
      </w:ins>
    </w:p>
    <w:p w14:paraId="52EC459C" w14:textId="15F1462D" w:rsidR="007239FD" w:rsidRDefault="007239FD">
      <w:pPr>
        <w:rPr>
          <w:lang w:val="es-CO"/>
        </w:rPr>
        <w:pPrChange w:id="332" w:author="Montenegro, Frank David (Alliance Bioversity-CIAT)" w:date="2020-12-18T15:48:00Z">
          <w:pPr>
            <w:jc w:val="both"/>
          </w:pPr>
        </w:pPrChange>
      </w:pPr>
      <w:ins w:id="333" w:author="Montenegro, Frank David (Alliance Bioversity-CIAT)" w:date="2020-12-18T17:35:00Z">
        <w:r>
          <w:rPr>
            <w:lang w:val="es-CO"/>
          </w:rPr>
          <w:t xml:space="preserve">El mejor modelo fue CCDC con un 71% de </w:t>
        </w:r>
        <w:proofErr w:type="spellStart"/>
        <w:r>
          <w:rPr>
            <w:lang w:val="es-CO"/>
          </w:rPr>
          <w:t>precision</w:t>
        </w:r>
      </w:ins>
      <w:proofErr w:type="spellEnd"/>
    </w:p>
    <w:p w14:paraId="71BE0A90" w14:textId="77777777" w:rsidR="00906CCC" w:rsidRPr="00906CCC" w:rsidRDefault="00906CCC">
      <w:pPr>
        <w:rPr>
          <w:lang w:val="es-CO"/>
        </w:rPr>
        <w:pPrChange w:id="334" w:author="Montenegro, Frank David (Alliance Bioversity-CIAT)" w:date="2020-12-18T15:48:00Z">
          <w:pPr>
            <w:jc w:val="both"/>
          </w:pPr>
        </w:pPrChange>
      </w:pPr>
    </w:p>
    <w:p w14:paraId="29990E79" w14:textId="0F8FFB65" w:rsidR="0021366B" w:rsidRDefault="00906CCC">
      <w:pPr>
        <w:pStyle w:val="Heading1"/>
        <w:numPr>
          <w:ilvl w:val="0"/>
          <w:numId w:val="6"/>
        </w:numPr>
        <w:rPr>
          <w:lang w:val="es-CO"/>
        </w:rPr>
        <w:pPrChange w:id="335" w:author="Montenegro, Frank David (Alliance Bioversity-CIAT)" w:date="2020-12-18T15:45:00Z">
          <w:pPr>
            <w:jc w:val="both"/>
          </w:pPr>
        </w:pPrChange>
      </w:pPr>
      <w:r w:rsidRPr="0021366B">
        <w:rPr>
          <w:lang w:val="es-CO"/>
        </w:rPr>
        <w:t>Futuros Trabajos</w:t>
      </w:r>
    </w:p>
    <w:p w14:paraId="5BBC823E" w14:textId="69DD6F38" w:rsidR="0021366B" w:rsidRDefault="0021366B">
      <w:pPr>
        <w:rPr>
          <w:lang w:val="es-CO"/>
        </w:rPr>
        <w:pPrChange w:id="336" w:author="Montenegro, Frank David (Alliance Bioversity-CIAT)" w:date="2020-12-18T15:46:00Z">
          <w:pPr>
            <w:jc w:val="both"/>
          </w:pPr>
        </w:pPrChange>
      </w:pPr>
    </w:p>
    <w:p w14:paraId="6F00AA5B" w14:textId="77777777" w:rsidR="0021366B" w:rsidRPr="0021366B" w:rsidRDefault="0021366B">
      <w:pPr>
        <w:rPr>
          <w:lang w:val="es-CO"/>
        </w:rPr>
        <w:pPrChange w:id="337" w:author="Montenegro, Frank David (Alliance Bioversity-CIAT)" w:date="2020-12-18T15:46:00Z">
          <w:pPr>
            <w:jc w:val="both"/>
          </w:pPr>
        </w:pPrChange>
      </w:pPr>
    </w:p>
    <w:p w14:paraId="2C873174" w14:textId="3310E11E" w:rsidR="00BA183E" w:rsidRPr="0021366B" w:rsidRDefault="0021366B">
      <w:pPr>
        <w:rPr>
          <w:rFonts w:cs="Times New Roman"/>
          <w:lang w:val="es-CO"/>
        </w:rPr>
        <w:pPrChange w:id="338" w:author="Montenegro, Frank David (Alliance Bioversity-CIAT)" w:date="2020-12-18T15:45:00Z">
          <w:pPr>
            <w:jc w:val="both"/>
          </w:pPr>
        </w:pPrChange>
      </w:pPr>
      <w:r w:rsidRPr="0021366B">
        <w:rPr>
          <w:rFonts w:cs="Times New Roman"/>
          <w:lang w:val="es-CO"/>
        </w:rPr>
        <w:t xml:space="preserve"> </w:t>
      </w:r>
    </w:p>
    <w:p w14:paraId="4B64D205" w14:textId="0488AE6B" w:rsidR="00A703F6" w:rsidRPr="00E8383A" w:rsidRDefault="00A703F6" w:rsidP="00A703F6">
      <w:pPr>
        <w:pStyle w:val="Heading1"/>
        <w:numPr>
          <w:ilvl w:val="0"/>
          <w:numId w:val="6"/>
        </w:numPr>
        <w:rPr>
          <w:rFonts w:cs="Times New Roman"/>
          <w:b/>
          <w:lang w:val="es-CO"/>
        </w:rPr>
      </w:pPr>
      <w:bookmarkStart w:id="339" w:name="_Toc56185786"/>
      <w:r w:rsidRPr="00E8383A">
        <w:rPr>
          <w:rFonts w:cs="Times New Roman"/>
          <w:b/>
          <w:lang w:val="es-CO"/>
        </w:rPr>
        <w:t>BIBLIOGRAFIA</w:t>
      </w:r>
      <w:bookmarkEnd w:id="339"/>
    </w:p>
    <w:p w14:paraId="775452D9" w14:textId="45B52832" w:rsidR="007239FD" w:rsidRPr="00E31897" w:rsidRDefault="007D270F" w:rsidP="007239FD">
      <w:pPr>
        <w:widowControl w:val="0"/>
        <w:autoSpaceDE w:val="0"/>
        <w:autoSpaceDN w:val="0"/>
        <w:adjustRightInd w:val="0"/>
        <w:spacing w:line="240" w:lineRule="auto"/>
        <w:ind w:left="480" w:hanging="480"/>
        <w:rPr>
          <w:rFonts w:cs="Times New Roman"/>
          <w:noProof/>
          <w:szCs w:val="24"/>
          <w:lang w:val="es-CO"/>
          <w:rPrChange w:id="340" w:author="Montenegro, Frank David (Alliance Bioversity-CIAT)" w:date="2020-12-21T10:58:00Z">
            <w:rPr>
              <w:rFonts w:cs="Times New Roman"/>
              <w:noProof/>
              <w:szCs w:val="24"/>
            </w:rPr>
          </w:rPrChange>
        </w:rPr>
      </w:pPr>
      <w:r w:rsidRPr="00624617">
        <w:rPr>
          <w:rFonts w:cs="Times New Roman"/>
          <w:lang w:val="es-CO"/>
        </w:rPr>
        <w:fldChar w:fldCharType="begin" w:fldLock="1"/>
      </w:r>
      <w:r w:rsidRPr="00E31897">
        <w:rPr>
          <w:rFonts w:cs="Times New Roman"/>
          <w:lang w:val="es-CO"/>
          <w:rPrChange w:id="341" w:author="Montenegro, Frank David (Alliance Bioversity-CIAT)" w:date="2020-12-21T10:58:00Z">
            <w:rPr>
              <w:rFonts w:cs="Times New Roman"/>
            </w:rPr>
          </w:rPrChange>
        </w:rPr>
        <w:instrText xml:space="preserve">ADDIN Mendeley Bibliography CSL_BIBLIOGRAPHY </w:instrText>
      </w:r>
      <w:r w:rsidRPr="00624617">
        <w:rPr>
          <w:rFonts w:cs="Times New Roman"/>
          <w:lang w:val="es-CO"/>
        </w:rPr>
        <w:fldChar w:fldCharType="separate"/>
      </w:r>
      <w:r w:rsidR="007239FD" w:rsidRPr="00E31897">
        <w:rPr>
          <w:rFonts w:cs="Times New Roman"/>
          <w:noProof/>
          <w:szCs w:val="24"/>
          <w:lang w:val="es-CO"/>
          <w:rPrChange w:id="342" w:author="Montenegro, Frank David (Alliance Bioversity-CIAT)" w:date="2020-12-21T10:58:00Z">
            <w:rPr>
              <w:rFonts w:cs="Times New Roman"/>
              <w:noProof/>
              <w:szCs w:val="24"/>
            </w:rPr>
          </w:rPrChange>
        </w:rPr>
        <w:t>Abdul Aziz, O.I., Burn, D.H., 2006. Trends and variability in the hydrological regime of the Mackenzie River Basin. J. Hydrol. https://doi.org/10.1016/j.jhydrol.2005.06.039</w:t>
      </w:r>
    </w:p>
    <w:p w14:paraId="78FB46DD"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3" w:author="Montenegro, Frank David (Alliance Bioversity-CIAT)" w:date="2020-12-21T10:58:00Z">
            <w:rPr>
              <w:rFonts w:cs="Times New Roman"/>
              <w:noProof/>
              <w:szCs w:val="24"/>
            </w:rPr>
          </w:rPrChange>
        </w:rPr>
      </w:pPr>
      <w:r w:rsidRPr="00E31897">
        <w:rPr>
          <w:rFonts w:cs="Times New Roman"/>
          <w:noProof/>
          <w:szCs w:val="24"/>
          <w:lang w:val="es-CO"/>
          <w:rPrChange w:id="344" w:author="Montenegro, Frank David (Alliance Bioversity-CIAT)" w:date="2020-12-21T10:58:00Z">
            <w:rPr>
              <w:rFonts w:cs="Times New Roman"/>
              <w:noProof/>
              <w:szCs w:val="24"/>
            </w:rPr>
          </w:rPrChange>
        </w:rPr>
        <w:t>Aguilar Rivera, N., 2015. Percepción remota como herramienta de competitividad de la agricultura. Rev. Mex. Ciencias Agrícolas 6, 399–405. https://doi.org/10.29312/remexca.v6i2.726</w:t>
      </w:r>
    </w:p>
    <w:p w14:paraId="5ADA8C30"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5" w:author="Montenegro, Frank David (Alliance Bioversity-CIAT)" w:date="2020-12-21T10:58:00Z">
            <w:rPr>
              <w:rFonts w:cs="Times New Roman"/>
              <w:noProof/>
              <w:szCs w:val="24"/>
            </w:rPr>
          </w:rPrChange>
        </w:rPr>
      </w:pPr>
      <w:r w:rsidRPr="00E31897">
        <w:rPr>
          <w:rFonts w:cs="Times New Roman"/>
          <w:noProof/>
          <w:szCs w:val="24"/>
          <w:lang w:val="es-CO"/>
          <w:rPrChange w:id="346" w:author="Montenegro, Frank David (Alliance Bioversity-CIAT)" w:date="2020-12-21T10:58:00Z">
            <w:rPr>
              <w:rFonts w:cs="Times New Roman"/>
              <w:noProof/>
              <w:szCs w:val="24"/>
            </w:rPr>
          </w:rPrChange>
        </w:rPr>
        <w:t>Brizuela, B., Alcántar González, G., Sánchez García, P., Pea Kalra, Y., Crumbaugh, J., Olive, C., Tijerina Chávez, L., Maldonado Torres, R., 2007. Establecimiento de índices espectrales en el diagnóstico nutrimental de nitrógeno en maíz. Agrociencia.</w:t>
      </w:r>
    </w:p>
    <w:p w14:paraId="0D40E9AD"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7" w:author="Montenegro, Frank David (Alliance Bioversity-CIAT)" w:date="2020-12-21T10:58:00Z">
            <w:rPr>
              <w:rFonts w:cs="Times New Roman"/>
              <w:noProof/>
              <w:szCs w:val="24"/>
            </w:rPr>
          </w:rPrChange>
        </w:rPr>
      </w:pPr>
      <w:r w:rsidRPr="00E31897">
        <w:rPr>
          <w:rFonts w:cs="Times New Roman"/>
          <w:noProof/>
          <w:szCs w:val="24"/>
          <w:lang w:val="es-CO"/>
          <w:rPrChange w:id="348" w:author="Montenegro, Frank David (Alliance Bioversity-CIAT)" w:date="2020-12-21T10:58:00Z">
            <w:rPr>
              <w:rFonts w:cs="Times New Roman"/>
              <w:noProof/>
              <w:szCs w:val="24"/>
            </w:rPr>
          </w:rPrChange>
        </w:rPr>
        <w:t>Chuvieco, E., 2008. Teledetección ambiental, International Journal of Remote Sensing.</w:t>
      </w:r>
    </w:p>
    <w:p w14:paraId="0E515C54"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49" w:author="Montenegro, Frank David (Alliance Bioversity-CIAT)" w:date="2020-12-21T10:58:00Z">
            <w:rPr>
              <w:rFonts w:cs="Times New Roman"/>
              <w:noProof/>
              <w:szCs w:val="24"/>
            </w:rPr>
          </w:rPrChange>
        </w:rPr>
      </w:pPr>
      <w:r w:rsidRPr="00E31897">
        <w:rPr>
          <w:rFonts w:cs="Times New Roman"/>
          <w:noProof/>
          <w:szCs w:val="24"/>
          <w:lang w:val="es-CO"/>
          <w:rPrChange w:id="350" w:author="Montenegro, Frank David (Alliance Bioversity-CIAT)" w:date="2020-12-21T10:58:00Z">
            <w:rPr>
              <w:rFonts w:cs="Times New Roman"/>
              <w:noProof/>
              <w:szCs w:val="24"/>
            </w:rPr>
          </w:rPrChange>
        </w:rPr>
        <w:t>Chuvieco, E., 1991. Fundamentos de teledetection espacial. Estud. Geogr. 52, 371.</w:t>
      </w:r>
    </w:p>
    <w:p w14:paraId="624FCB1F"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1" w:author="Montenegro, Frank David (Alliance Bioversity-CIAT)" w:date="2020-12-21T10:58:00Z">
            <w:rPr>
              <w:rFonts w:cs="Times New Roman"/>
              <w:noProof/>
              <w:szCs w:val="24"/>
            </w:rPr>
          </w:rPrChange>
        </w:rPr>
      </w:pPr>
      <w:r w:rsidRPr="00E31897">
        <w:rPr>
          <w:rFonts w:cs="Times New Roman"/>
          <w:noProof/>
          <w:szCs w:val="24"/>
          <w:lang w:val="es-CO"/>
          <w:rPrChange w:id="352" w:author="Montenegro, Frank David (Alliance Bioversity-CIAT)" w:date="2020-12-21T10:58:00Z">
            <w:rPr>
              <w:rFonts w:cs="Times New Roman"/>
              <w:noProof/>
              <w:szCs w:val="24"/>
            </w:rPr>
          </w:rPrChange>
        </w:rPr>
        <w:t>Foga, S., Scaramuzza, P.L., Guo, S., Zhu, Z., Dilley, R.D., Beckmann, T., Schmidt, G.L., Dwyer, J.L., Joseph Hughes, M., Laue, B., 2017. Cloud detection algorithm comparison and validation for operational Landsat data products. Remote Sens. Environ. 194, 379–390. https://doi.org/10.1016/j.rse.2017.03.026</w:t>
      </w:r>
    </w:p>
    <w:p w14:paraId="2A303E7A"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3" w:author="Montenegro, Frank David (Alliance Bioversity-CIAT)" w:date="2020-12-21T10:58:00Z">
            <w:rPr>
              <w:rFonts w:cs="Times New Roman"/>
              <w:noProof/>
              <w:szCs w:val="24"/>
            </w:rPr>
          </w:rPrChange>
        </w:rPr>
      </w:pPr>
      <w:r w:rsidRPr="00E31897">
        <w:rPr>
          <w:rFonts w:cs="Times New Roman"/>
          <w:noProof/>
          <w:szCs w:val="24"/>
          <w:lang w:val="es-CO"/>
          <w:rPrChange w:id="354" w:author="Montenegro, Frank David (Alliance Bioversity-CIAT)" w:date="2020-12-21T10:58:00Z">
            <w:rPr>
              <w:rFonts w:cs="Times New Roman"/>
              <w:noProof/>
              <w:szCs w:val="24"/>
            </w:rPr>
          </w:rPrChange>
        </w:rPr>
        <w:t xml:space="preserve">Huete, A.R., Hua, G., Qi, J., Chehbouni, A., van Leeuwen, W.J.D., 1992. </w:t>
      </w:r>
      <w:r w:rsidRPr="005669A6">
        <w:rPr>
          <w:rFonts w:cs="Times New Roman"/>
          <w:noProof/>
          <w:szCs w:val="24"/>
          <w:rPrChange w:id="355" w:author="Montenegro, Frank David (Alliance Bioversity-CIAT)" w:date="2020-12-23T14:53:00Z">
            <w:rPr>
              <w:rFonts w:cs="Times New Roman"/>
              <w:noProof/>
              <w:szCs w:val="24"/>
            </w:rPr>
          </w:rPrChange>
        </w:rPr>
        <w:t>Normalization of multidirectiona</w:t>
      </w:r>
      <w:r w:rsidRPr="007239FD">
        <w:rPr>
          <w:rFonts w:cs="Times New Roman"/>
          <w:noProof/>
          <w:szCs w:val="24"/>
        </w:rPr>
        <w:t xml:space="preserve">l red and NIR reflectances with the SAVI. </w:t>
      </w:r>
      <w:r w:rsidRPr="00E31897">
        <w:rPr>
          <w:rFonts w:cs="Times New Roman"/>
          <w:noProof/>
          <w:szCs w:val="24"/>
          <w:lang w:val="es-CO"/>
          <w:rPrChange w:id="356" w:author="Montenegro, Frank David (Alliance Bioversity-CIAT)" w:date="2020-12-21T10:58:00Z">
            <w:rPr>
              <w:rFonts w:cs="Times New Roman"/>
              <w:noProof/>
              <w:szCs w:val="24"/>
            </w:rPr>
          </w:rPrChange>
        </w:rPr>
        <w:t>Remote Sens. Environ. 45, 143–154. https://doi.org/10.1016/0034-4257(92)90074-T</w:t>
      </w:r>
    </w:p>
    <w:p w14:paraId="17D99C79"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57" w:author="Montenegro, Frank David (Alliance Bioversity-CIAT)" w:date="2020-12-21T10:58:00Z">
            <w:rPr>
              <w:rFonts w:cs="Times New Roman"/>
              <w:noProof/>
              <w:szCs w:val="24"/>
            </w:rPr>
          </w:rPrChange>
        </w:rPr>
        <w:t xml:space="preserve">Isla, R., López, R., 2005. Comparación de distintos índices de vegetación para detectar deficiencias de nitrógeno en maíz. </w:t>
      </w:r>
      <w:r w:rsidRPr="007239FD">
        <w:rPr>
          <w:rFonts w:cs="Times New Roman"/>
          <w:noProof/>
          <w:szCs w:val="24"/>
        </w:rPr>
        <w:t>Rev. Teledetección.</w:t>
      </w:r>
    </w:p>
    <w:p w14:paraId="125492BF"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Kahya, E., Kalayci, S., 2004. Trend analysis of streamflow in Turkey. J. Hydrol. 289, 128–144. https://doi.org/10.1016/j.jhydrol.2003.11.006</w:t>
      </w:r>
    </w:p>
    <w:p w14:paraId="518E531F"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58" w:author="Montenegro, Frank David (Alliance Bioversity-CIAT)" w:date="2020-12-21T10:58:00Z">
            <w:rPr>
              <w:rFonts w:cs="Times New Roman"/>
              <w:noProof/>
              <w:szCs w:val="24"/>
            </w:rPr>
          </w:rPrChange>
        </w:rPr>
      </w:pPr>
      <w:r w:rsidRPr="007239FD">
        <w:rPr>
          <w:rFonts w:cs="Times New Roman"/>
          <w:noProof/>
          <w:szCs w:val="24"/>
        </w:rPr>
        <w:t xml:space="preserve">Melchiori  O.P.; Albarenque, S.M.; Faccendini, N.; Bianchini, A., R.J.M.. </w:t>
      </w:r>
      <w:r w:rsidRPr="00E31897">
        <w:rPr>
          <w:rFonts w:cs="Times New Roman"/>
          <w:noProof/>
          <w:szCs w:val="24"/>
          <w:lang w:val="es-CO"/>
          <w:rPrChange w:id="359" w:author="Montenegro, Frank David (Alliance Bioversity-CIAT)" w:date="2020-12-21T10:58:00Z">
            <w:rPr>
              <w:rFonts w:cs="Times New Roman"/>
              <w:noProof/>
              <w:szCs w:val="24"/>
            </w:rPr>
          </w:rPrChange>
        </w:rPr>
        <w:t>C., 2008. Utilización de sensores remotos como herramienta para el manejo de la nutrición nitrogenada en trigo. Trigo en Siembra Directa 72–77.</w:t>
      </w:r>
    </w:p>
    <w:p w14:paraId="5C17ACC5"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60" w:author="Montenegro, Frank David (Alliance Bioversity-CIAT)" w:date="2020-12-21T10:58:00Z">
            <w:rPr>
              <w:rFonts w:cs="Times New Roman"/>
              <w:noProof/>
              <w:szCs w:val="24"/>
            </w:rPr>
          </w:rPrChange>
        </w:rPr>
        <w:lastRenderedPageBreak/>
        <w:t xml:space="preserve">Militino, A.F., Moradi, M., Ugarte, M.D., 2020. </w:t>
      </w:r>
      <w:r w:rsidRPr="007239FD">
        <w:rPr>
          <w:rFonts w:cs="Times New Roman"/>
          <w:noProof/>
          <w:szCs w:val="24"/>
        </w:rPr>
        <w:t>On the performances of trend and change-point detection methods for remote sensing data. Remote Sens. https://doi.org/10.3390/rs12061008</w:t>
      </w:r>
    </w:p>
    <w:p w14:paraId="134BD99C"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Naito, H., Ogawa, S., Valencia, M.O., Mohri, H., Urano, Y., Hosoi, F., Shimizu, Y., Chavez, A.L., Ishitani, M., Selvaraj, M.G., 2017. Estimating rice yield related traits and quantitative trait loci analysis under different nitrogen treatments using a simple tower-based field phenotyping system with modified single-lens reflex cameras. ISPRS J. Photogramm. Remote Sens. 125, 50–62.</w:t>
      </w:r>
    </w:p>
    <w:p w14:paraId="5FE7F98E"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615DAC27" w14:textId="77777777" w:rsidR="007239FD" w:rsidRPr="00E31897" w:rsidRDefault="007239FD" w:rsidP="007239FD">
      <w:pPr>
        <w:widowControl w:val="0"/>
        <w:autoSpaceDE w:val="0"/>
        <w:autoSpaceDN w:val="0"/>
        <w:adjustRightInd w:val="0"/>
        <w:spacing w:line="240" w:lineRule="auto"/>
        <w:ind w:left="480" w:hanging="480"/>
        <w:rPr>
          <w:rFonts w:cs="Times New Roman"/>
          <w:noProof/>
          <w:szCs w:val="24"/>
          <w:lang w:val="es-CO"/>
          <w:rPrChange w:id="361" w:author="Montenegro, Frank David (Alliance Bioversity-CIAT)" w:date="2020-12-21T10:58:00Z">
            <w:rPr>
              <w:rFonts w:cs="Times New Roman"/>
              <w:noProof/>
              <w:szCs w:val="24"/>
            </w:rPr>
          </w:rPrChange>
        </w:rPr>
      </w:pPr>
      <w:r w:rsidRPr="007239FD">
        <w:rPr>
          <w:rFonts w:cs="Times New Roman"/>
          <w:noProof/>
          <w:szCs w:val="24"/>
        </w:rPr>
        <w:t xml:space="preserve">Rondeaux, G., Steven, M., Baret, F., 1996. Optimization of soil-adjusted vegetation indices. </w:t>
      </w:r>
      <w:r w:rsidRPr="00E31897">
        <w:rPr>
          <w:rFonts w:cs="Times New Roman"/>
          <w:noProof/>
          <w:szCs w:val="24"/>
          <w:lang w:val="es-CO"/>
          <w:rPrChange w:id="362" w:author="Montenegro, Frank David (Alliance Bioversity-CIAT)" w:date="2020-12-21T10:58:00Z">
            <w:rPr>
              <w:rFonts w:cs="Times New Roman"/>
              <w:noProof/>
              <w:szCs w:val="24"/>
            </w:rPr>
          </w:rPrChange>
        </w:rPr>
        <w:t>Remote Sens. Environ. https://doi.org/10.1016/0034-4257(95)00186-7</w:t>
      </w:r>
    </w:p>
    <w:p w14:paraId="61A23FC3"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E31897">
        <w:rPr>
          <w:rFonts w:cs="Times New Roman"/>
          <w:noProof/>
          <w:szCs w:val="24"/>
          <w:lang w:val="es-CO"/>
          <w:rPrChange w:id="363" w:author="Montenegro, Frank David (Alliance Bioversity-CIAT)" w:date="2020-12-21T10:58:00Z">
            <w:rPr>
              <w:rFonts w:cs="Times New Roman"/>
              <w:noProof/>
              <w:szCs w:val="24"/>
            </w:rPr>
          </w:rPrChange>
        </w:rPr>
        <w:t xml:space="preserve">Selvaraj, M.G., Valderrama, M., Guzman, D., Valencia, M.O., Ruiz, H., Acharjee, A., 2020. </w:t>
      </w:r>
      <w:r w:rsidRPr="007239FD">
        <w:rPr>
          <w:rFonts w:cs="Times New Roman"/>
          <w:noProof/>
          <w:szCs w:val="24"/>
        </w:rPr>
        <w:t>Machine learning for high-throughput field phenotyping and image processing provides insight into the association of above and below-ground traits in cassava (Manihot esculenta Crantz). Plant Methods. https://doi.org/10.21203/rs.2.24148/v1</w:t>
      </w:r>
    </w:p>
    <w:p w14:paraId="287515C0"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Selvaraj, M.G., Vergara, A., Ruiz, H., Safari, N., Elayabalan, S., Ocimati, W., Blomme, G., 2019. AI-powered banana diseases and pest detection. Plant Methods 15, 92. https://doi.org/https://doi.org/10.1186/s13007-019-0475-z</w:t>
      </w:r>
    </w:p>
    <w:p w14:paraId="2ED02E88"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0395F1B3"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USGS, 2016. Earth Resources Observation and Science (EROS) Center [WWW Document]. URL https://www.usgs.gov/centers/eros (accessed 8.20.20).</w:t>
      </w:r>
    </w:p>
    <w:p w14:paraId="2A660EC9"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USGS, 2011. Landsat 7 Science Data Users Handbook Landsat 7 Science Data Users Handbook. Natl. Aeronaut. Sp. Adm.</w:t>
      </w:r>
    </w:p>
    <w:p w14:paraId="2851F5AF"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van Belle, G., Hughes, J.P., 1984. Nonparametric Tests for Trend in Water Quality. Water Resour. Res. https://doi.org/10.1029/WR020i001p00127</w:t>
      </w:r>
    </w:p>
    <w:p w14:paraId="6B4B0B0B" w14:textId="77777777" w:rsidR="007239FD" w:rsidRPr="007239FD" w:rsidRDefault="007239FD" w:rsidP="007239FD">
      <w:pPr>
        <w:widowControl w:val="0"/>
        <w:autoSpaceDE w:val="0"/>
        <w:autoSpaceDN w:val="0"/>
        <w:adjustRightInd w:val="0"/>
        <w:spacing w:line="240" w:lineRule="auto"/>
        <w:ind w:left="480" w:hanging="480"/>
        <w:rPr>
          <w:rFonts w:cs="Times New Roman"/>
          <w:noProof/>
          <w:szCs w:val="24"/>
        </w:rPr>
      </w:pPr>
      <w:r w:rsidRPr="007239FD">
        <w:rPr>
          <w:rFonts w:cs="Times New Roman"/>
          <w:noProof/>
          <w:szCs w:val="24"/>
        </w:rPr>
        <w:t>Yue, S., Pilon, P., Cavadias, G., 2002. Power of the Mann-Kendall and Spearman’s rho tests for detecting monotonic trends in hydrological series. J. Hydrol. 259, 254–271. https://doi.org/10.1016/S0022-1694(01)00594-7</w:t>
      </w:r>
    </w:p>
    <w:p w14:paraId="38F3A859" w14:textId="77777777" w:rsidR="007239FD" w:rsidRPr="007239FD" w:rsidRDefault="007239FD" w:rsidP="007239FD">
      <w:pPr>
        <w:widowControl w:val="0"/>
        <w:autoSpaceDE w:val="0"/>
        <w:autoSpaceDN w:val="0"/>
        <w:adjustRightInd w:val="0"/>
        <w:spacing w:line="240" w:lineRule="auto"/>
        <w:ind w:left="480" w:hanging="480"/>
        <w:rPr>
          <w:rFonts w:cs="Times New Roman"/>
          <w:noProof/>
        </w:rPr>
      </w:pPr>
      <w:r w:rsidRPr="007239FD">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Salazar, Lina Piedad" w:date="2020-12-03T15:39:00Z" w:initials="SLP">
    <w:p w14:paraId="3CB4F12D" w14:textId="545C5C85" w:rsidR="005669A6" w:rsidRPr="005C1D4E" w:rsidRDefault="005669A6">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16" w:author="Salazar, Lina Piedad" w:date="2020-12-03T15:40:00Z" w:initials="SLP">
    <w:p w14:paraId="68490417" w14:textId="7C9F917B" w:rsidR="005669A6" w:rsidRPr="005C1D4E" w:rsidRDefault="005669A6">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17" w:author="Montenegro, Frank David (Alliance Bioversity-CIAT)" w:date="2020-12-03T18:34:00Z" w:initials="MFD(B">
    <w:p w14:paraId="21C0B86B" w14:textId="4EF8C56B" w:rsidR="005669A6" w:rsidRPr="00FA02C8" w:rsidRDefault="005669A6">
      <w:pPr>
        <w:pStyle w:val="CommentText"/>
        <w:rPr>
          <w:lang w:val="es-CO"/>
        </w:rPr>
      </w:pPr>
      <w:r>
        <w:rPr>
          <w:rStyle w:val="CommentReference"/>
        </w:rPr>
        <w:annotationRef/>
      </w:r>
      <w:proofErr w:type="gramStart"/>
      <w:r w:rsidRPr="00FA02C8">
        <w:rPr>
          <w:lang w:val="es-CO"/>
        </w:rPr>
        <w:t>No entiendo, es sol</w:t>
      </w:r>
      <w:r>
        <w:rPr>
          <w:lang w:val="es-CO"/>
        </w:rPr>
        <w:t>o para los agricultores que tienen PACTA?</w:t>
      </w:r>
      <w:proofErr w:type="gramEnd"/>
      <w:r>
        <w:rPr>
          <w:lang w:val="es-CO"/>
        </w:rPr>
        <w:t xml:space="preserve"> Porque esto cambia mucho la orientación del proyecto.</w:t>
      </w:r>
    </w:p>
  </w:comment>
  <w:comment w:id="20" w:author="Palacios Taboada, Ana Claudia" w:date="2020-11-18T11:40:00Z" w:initials="PTAC">
    <w:p w14:paraId="4AC56264" w14:textId="1056C646" w:rsidR="005669A6" w:rsidRPr="00DF721D" w:rsidRDefault="005669A6">
      <w:pPr>
        <w:pStyle w:val="CommentText"/>
        <w:rPr>
          <w:lang w:val="es-419"/>
        </w:rPr>
      </w:pPr>
      <w:r>
        <w:rPr>
          <w:rStyle w:val="CommentReference"/>
        </w:rPr>
        <w:annotationRef/>
      </w:r>
      <w:proofErr w:type="gramStart"/>
      <w:r w:rsidRPr="00DF721D">
        <w:rPr>
          <w:lang w:val="es-419"/>
        </w:rPr>
        <w:t>Cuántos fueron?</w:t>
      </w:r>
      <w:proofErr w:type="gramEnd"/>
    </w:p>
  </w:comment>
  <w:comment w:id="21" w:author="Montenegro, Frank David (Alliance Bioversity-CIAT)" w:date="2020-12-03T18:57:00Z" w:initials="MFD(B">
    <w:p w14:paraId="26973CD4" w14:textId="59B1DE48" w:rsidR="005669A6" w:rsidRPr="003015EA" w:rsidRDefault="005669A6">
      <w:pPr>
        <w:pStyle w:val="CommentText"/>
        <w:rPr>
          <w:lang w:val="es-CO"/>
        </w:rPr>
      </w:pPr>
      <w:r>
        <w:rPr>
          <w:rStyle w:val="CommentReference"/>
        </w:rPr>
        <w:annotationRef/>
      </w:r>
      <w:r>
        <w:rPr>
          <w:lang w:val="es-CO"/>
        </w:rPr>
        <w:t xml:space="preserve">Fueron 58 y los </w:t>
      </w:r>
      <w:proofErr w:type="spellStart"/>
      <w:r>
        <w:rPr>
          <w:lang w:val="es-CO"/>
        </w:rPr>
        <w:t>agrege</w:t>
      </w:r>
      <w:proofErr w:type="spellEnd"/>
    </w:p>
  </w:comment>
  <w:comment w:id="18" w:author="Salazar, Lina Piedad" w:date="2020-12-03T15:40:00Z" w:initials="SLP">
    <w:p w14:paraId="109D14FF" w14:textId="05BD7733" w:rsidR="005669A6" w:rsidRPr="005C1D4E" w:rsidRDefault="005669A6">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19" w:author="Montenegro, Frank David (Alliance Bioversity-CIAT)" w:date="2020-12-03T18:52:00Z" w:initials="MFD(B">
    <w:p w14:paraId="30D05001" w14:textId="2C2EC34E" w:rsidR="005669A6" w:rsidRPr="002C6136" w:rsidRDefault="005669A6">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22" w:author="Salazar, Lina Piedad" w:date="2020-12-03T15:41:00Z" w:initials="SLP">
    <w:p w14:paraId="30B5779C" w14:textId="2027144D" w:rsidR="005669A6" w:rsidRPr="005C1D4E" w:rsidRDefault="005669A6">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23" w:author="Montenegro, Frank David (Alliance Bioversity-CIAT)" w:date="2020-12-03T18:58:00Z" w:initials="MFD(B">
    <w:p w14:paraId="392706C4" w14:textId="5B62E868" w:rsidR="005669A6" w:rsidRPr="002C6136" w:rsidRDefault="005669A6">
      <w:pPr>
        <w:pStyle w:val="CommentText"/>
        <w:rPr>
          <w:lang w:val="es-CO"/>
        </w:rPr>
      </w:pPr>
      <w:r>
        <w:rPr>
          <w:rStyle w:val="CommentReference"/>
        </w:rPr>
        <w:annotationRef/>
      </w:r>
      <w:r>
        <w:rPr>
          <w:lang w:val="es-CO"/>
        </w:rPr>
        <w:t>Se agrego</w:t>
      </w:r>
    </w:p>
  </w:comment>
  <w:comment w:id="28" w:author="Montenegro, Frank David (Alliance Bioversity-CIAT)" w:date="2020-12-08T12:54:00Z" w:initials="MFD(B">
    <w:p w14:paraId="410AED8D" w14:textId="45387BD1" w:rsidR="005669A6" w:rsidRPr="00F615B8" w:rsidRDefault="005669A6">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29" w:author="Palacios Taboada, Ana Claudia" w:date="2020-11-18T11:46:00Z" w:initials="PTAC">
    <w:p w14:paraId="39C7C33B" w14:textId="78C03E9D" w:rsidR="005669A6" w:rsidRPr="00DF721D" w:rsidRDefault="005669A6">
      <w:pPr>
        <w:pStyle w:val="CommentText"/>
        <w:rPr>
          <w:lang w:val="es-419"/>
        </w:rPr>
      </w:pPr>
      <w:r>
        <w:rPr>
          <w:rStyle w:val="CommentReference"/>
        </w:rPr>
        <w:annotationRef/>
      </w:r>
      <w:proofErr w:type="gramStart"/>
      <w:r w:rsidRPr="00DF721D">
        <w:rPr>
          <w:lang w:val="es-419"/>
        </w:rPr>
        <w:t>Esta información de dónde la sacaro</w:t>
      </w:r>
      <w:r>
        <w:rPr>
          <w:lang w:val="es-419"/>
        </w:rPr>
        <w:t>n?</w:t>
      </w:r>
      <w:proofErr w:type="gramEnd"/>
      <w:r>
        <w:rPr>
          <w:lang w:val="es-419"/>
        </w:rPr>
        <w:t xml:space="preserve"> </w:t>
      </w:r>
      <w:proofErr w:type="gramStart"/>
      <w:r>
        <w:rPr>
          <w:lang w:val="es-419"/>
        </w:rPr>
        <w:t xml:space="preserve">Del </w:t>
      </w:r>
      <w:proofErr w:type="spellStart"/>
      <w:r>
        <w:rPr>
          <w:lang w:val="es-419"/>
        </w:rPr>
        <w:t>working</w:t>
      </w:r>
      <w:proofErr w:type="spellEnd"/>
      <w:r>
        <w:rPr>
          <w:lang w:val="es-419"/>
        </w:rPr>
        <w:t xml:space="preserve"> </w:t>
      </w:r>
      <w:proofErr w:type="spellStart"/>
      <w:r>
        <w:rPr>
          <w:lang w:val="es-419"/>
        </w:rPr>
        <w:t>paper</w:t>
      </w:r>
      <w:proofErr w:type="spellEnd"/>
      <w:r>
        <w:rPr>
          <w:lang w:val="es-419"/>
        </w:rPr>
        <w:t xml:space="preserve"> que enviamos?</w:t>
      </w:r>
      <w:proofErr w:type="gramEnd"/>
      <w:r>
        <w:rPr>
          <w:lang w:val="es-419"/>
        </w:rPr>
        <w:t xml:space="preserve"> Porque se recolectaron muchas más, solo que 435 son las observaciones para las que tenemos panel e </w:t>
      </w:r>
      <w:proofErr w:type="spellStart"/>
      <w:r>
        <w:rPr>
          <w:lang w:val="es-419"/>
        </w:rPr>
        <w:t>info</w:t>
      </w:r>
      <w:proofErr w:type="spellEnd"/>
      <w:r>
        <w:rPr>
          <w:lang w:val="es-419"/>
        </w:rPr>
        <w:t xml:space="preserve"> georreferenciada.</w:t>
      </w:r>
    </w:p>
  </w:comment>
  <w:comment w:id="30" w:author="Montenegro, Frank David (Alliance Bioversity-CIAT)" w:date="2020-12-03T18:42:00Z" w:initials="MFD(B">
    <w:p w14:paraId="18CBB96B" w14:textId="6E01B911" w:rsidR="005669A6" w:rsidRPr="00BB78C6" w:rsidRDefault="005669A6">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37" w:author="Salazar, Lina Piedad" w:date="2020-12-03T15:45:00Z" w:initials="SLP">
    <w:p w14:paraId="094D3EE2" w14:textId="2902C058" w:rsidR="005669A6" w:rsidRPr="005C1D4E" w:rsidRDefault="005669A6">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38" w:author="Montenegro, Frank David (Alliance Bioversity-CIAT)" w:date="2020-12-05T11:03:00Z" w:initials="MFD(B">
    <w:p w14:paraId="4014FF30" w14:textId="4719B65C" w:rsidR="005669A6" w:rsidRPr="00CC0984" w:rsidRDefault="005669A6">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43" w:author="Salazar, Lina Piedad" w:date="2020-12-03T15:49:00Z" w:initials="SLP">
    <w:p w14:paraId="4BBC0BCB" w14:textId="5A83142C" w:rsidR="005669A6" w:rsidRPr="000F24CF" w:rsidRDefault="005669A6">
      <w:pPr>
        <w:pStyle w:val="CommentText"/>
        <w:rPr>
          <w:lang w:val="es-ES_tradnl"/>
        </w:rPr>
      </w:pPr>
      <w:r>
        <w:rPr>
          <w:rStyle w:val="CommentReference"/>
        </w:rPr>
        <w:annotationRef/>
      </w:r>
      <w:r w:rsidRPr="000F24CF">
        <w:rPr>
          <w:lang w:val="es-ES_tradnl"/>
        </w:rPr>
        <w:t>Explicar aquí un poco la</w:t>
      </w:r>
      <w:r>
        <w:rPr>
          <w:lang w:val="es-ES_tradnl"/>
        </w:rPr>
        <w:t xml:space="preserve">s generalidades de los datos Landsat, por qué son los </w:t>
      </w:r>
      <w:proofErr w:type="spellStart"/>
      <w:r>
        <w:rPr>
          <w:lang w:val="es-ES_tradnl"/>
        </w:rPr>
        <w:t>mas</w:t>
      </w:r>
      <w:proofErr w:type="spellEnd"/>
      <w:r>
        <w:rPr>
          <w:lang w:val="es-ES_tradnl"/>
        </w:rPr>
        <w:t xml:space="preserve"> relevantes para ese estudio.</w:t>
      </w:r>
    </w:p>
  </w:comment>
  <w:comment w:id="44" w:author="Montenegro, Frank David (Alliance Bioversity-CIAT)" w:date="2020-12-08T13:27:00Z" w:initials="MFD(B">
    <w:p w14:paraId="4AA8B05E" w14:textId="736752EB" w:rsidR="005669A6" w:rsidRPr="00B6754D" w:rsidRDefault="005669A6">
      <w:pPr>
        <w:pStyle w:val="CommentText"/>
        <w:rPr>
          <w:lang w:val="es-CO"/>
        </w:rPr>
      </w:pPr>
      <w:r>
        <w:rPr>
          <w:rStyle w:val="CommentReference"/>
        </w:rPr>
        <w:annotationRef/>
      </w:r>
      <w:r w:rsidRPr="00B6754D">
        <w:rPr>
          <w:lang w:val="es-CO"/>
        </w:rPr>
        <w:t>Hecho</w:t>
      </w:r>
    </w:p>
  </w:comment>
  <w:comment w:id="49" w:author="Palacios Taboada, Ana Claudia" w:date="2020-11-17T15:07:00Z" w:initials="PTAC">
    <w:p w14:paraId="186AC4D2" w14:textId="6538BC23" w:rsidR="005669A6" w:rsidRPr="006F7ADD" w:rsidRDefault="005669A6">
      <w:pPr>
        <w:pStyle w:val="CommentText"/>
        <w:rPr>
          <w:lang w:val="es-419"/>
        </w:rPr>
      </w:pPr>
      <w:r>
        <w:rPr>
          <w:rStyle w:val="CommentReference"/>
        </w:rPr>
        <w:annotationRef/>
      </w:r>
      <w:proofErr w:type="gramStart"/>
      <w:r w:rsidRPr="006F7ADD">
        <w:rPr>
          <w:lang w:val="es-419"/>
        </w:rPr>
        <w:t>Qué bueno que lo pudieron a</w:t>
      </w:r>
      <w:r>
        <w:rPr>
          <w:lang w:val="es-419"/>
        </w:rPr>
        <w:t>gregar!</w:t>
      </w:r>
      <w:proofErr w:type="gramEnd"/>
      <w:r>
        <w:rPr>
          <w:lang w:val="es-419"/>
        </w:rPr>
        <w:t xml:space="preserve"> Esto es nuevo en comparación al reporte anterior.</w:t>
      </w:r>
      <w:r>
        <w:rPr>
          <w:lang w:val="es-419"/>
        </w:rPr>
        <w:br/>
        <w:t>Comentario final después de leer todo este reporte: En la parte de resultados no se incluye este índice aún, ni en el ejemplo.</w:t>
      </w:r>
    </w:p>
  </w:comment>
  <w:comment w:id="50" w:author="Montenegro, Frank David (Alliance Bioversity-CIAT)" w:date="2020-12-05T11:06:00Z" w:initials="MFD(B">
    <w:p w14:paraId="22F50893" w14:textId="6F9C6393" w:rsidR="005669A6" w:rsidRPr="00CC0984" w:rsidRDefault="005669A6">
      <w:pPr>
        <w:pStyle w:val="CommentText"/>
        <w:rPr>
          <w:lang w:val="es-CO"/>
        </w:rPr>
      </w:pPr>
      <w:r>
        <w:rPr>
          <w:rStyle w:val="CommentReference"/>
        </w:rPr>
        <w:annotationRef/>
      </w:r>
      <w:r w:rsidRPr="00CC0984">
        <w:rPr>
          <w:lang w:val="es-CO"/>
        </w:rPr>
        <w:t>Si y no, se va a e</w:t>
      </w:r>
      <w:r>
        <w:rPr>
          <w:lang w:val="es-CO"/>
        </w:rPr>
        <w:t>xcluir del estudio porque no tiene afinidad con los objetivos, como lo exprese anteriormente dependía del tiempo que tuviera para poder hacer este otro análisis</w:t>
      </w:r>
    </w:p>
  </w:comment>
  <w:comment w:id="53" w:author="Palacios Taboada, Ana Claudia" w:date="2020-11-17T15:13:00Z" w:initials="PTAC">
    <w:p w14:paraId="2BBD8028" w14:textId="00B48A35" w:rsidR="005669A6" w:rsidRPr="006F7ADD" w:rsidRDefault="005669A6">
      <w:pPr>
        <w:pStyle w:val="CommentText"/>
        <w:rPr>
          <w:lang w:val="es-419"/>
        </w:rPr>
      </w:pPr>
      <w:r>
        <w:rPr>
          <w:rStyle w:val="CommentReference"/>
        </w:rPr>
        <w:annotationRef/>
      </w:r>
      <w:proofErr w:type="gramStart"/>
      <w:r>
        <w:rPr>
          <w:lang w:val="es-419"/>
        </w:rPr>
        <w:t>Qué significa NIR?</w:t>
      </w:r>
      <w:proofErr w:type="gramEnd"/>
      <w:r>
        <w:rPr>
          <w:lang w:val="es-419"/>
        </w:rPr>
        <w:t xml:space="preserve">, definir las variables de las ecuaciones </w:t>
      </w:r>
    </w:p>
  </w:comment>
  <w:comment w:id="54" w:author="Montenegro, Frank David (Alliance Bioversity-CIAT)" w:date="2020-12-09T10:15:00Z" w:initials="MFD(B">
    <w:p w14:paraId="2E469FFB" w14:textId="136D8B47" w:rsidR="005669A6" w:rsidRPr="002C2803" w:rsidRDefault="005669A6">
      <w:pPr>
        <w:pStyle w:val="CommentText"/>
        <w:rPr>
          <w:lang w:val="es-CO"/>
        </w:rPr>
      </w:pPr>
      <w:r>
        <w:rPr>
          <w:rStyle w:val="CommentReference"/>
        </w:rPr>
        <w:annotationRef/>
      </w:r>
      <w:r w:rsidRPr="002C2803">
        <w:rPr>
          <w:lang w:val="es-CO"/>
        </w:rPr>
        <w:t>Hecho</w:t>
      </w:r>
    </w:p>
  </w:comment>
  <w:comment w:id="56" w:author="Salazar, Lina Piedad" w:date="2020-12-03T15:53:00Z" w:initials="SLP">
    <w:p w14:paraId="52FB0CCD" w14:textId="567602E2" w:rsidR="005669A6" w:rsidRPr="000F24CF" w:rsidRDefault="005669A6">
      <w:pPr>
        <w:pStyle w:val="CommentText"/>
        <w:rPr>
          <w:lang w:val="es-ES_tradnl"/>
        </w:rPr>
      </w:pPr>
      <w:r>
        <w:rPr>
          <w:rStyle w:val="CommentReference"/>
        </w:rPr>
        <w:annotationRef/>
      </w:r>
      <w:proofErr w:type="spellStart"/>
      <w:r w:rsidRPr="000F24CF">
        <w:rPr>
          <w:lang w:val="es-ES_tradnl"/>
        </w:rPr>
        <w:t>Definer</w:t>
      </w:r>
      <w:proofErr w:type="spellEnd"/>
      <w:r w:rsidRPr="000F24CF">
        <w:rPr>
          <w:lang w:val="es-ES_tradnl"/>
        </w:rPr>
        <w:t xml:space="preserve"> las variables de la</w:t>
      </w:r>
      <w:r>
        <w:rPr>
          <w:lang w:val="es-ES_tradnl"/>
        </w:rPr>
        <w:t xml:space="preserve">s ecuaciones. </w:t>
      </w:r>
    </w:p>
  </w:comment>
  <w:comment w:id="57" w:author="Montenegro, Frank David (Alliance Bioversity-CIAT)" w:date="2020-12-09T10:35:00Z" w:initials="MFD(B">
    <w:p w14:paraId="12E39D49" w14:textId="1286A58A" w:rsidR="005669A6" w:rsidRPr="00F51188" w:rsidRDefault="005669A6">
      <w:pPr>
        <w:pStyle w:val="CommentText"/>
        <w:rPr>
          <w:lang w:val="es-CO"/>
        </w:rPr>
      </w:pPr>
      <w:r>
        <w:rPr>
          <w:rStyle w:val="CommentReference"/>
        </w:rPr>
        <w:annotationRef/>
      </w:r>
      <w:r w:rsidRPr="00F51188">
        <w:rPr>
          <w:lang w:val="es-CO"/>
        </w:rPr>
        <w:t>Hecho</w:t>
      </w:r>
    </w:p>
  </w:comment>
  <w:comment w:id="58" w:author="Palacios Taboada, Ana Claudia" w:date="2020-11-17T15:14:00Z" w:initials="PTAC">
    <w:p w14:paraId="1F038581" w14:textId="7D27E09E" w:rsidR="005669A6" w:rsidRPr="006F7ADD" w:rsidRDefault="005669A6">
      <w:pPr>
        <w:pStyle w:val="CommentText"/>
        <w:rPr>
          <w:lang w:val="es-419"/>
        </w:rPr>
      </w:pPr>
      <w:r>
        <w:rPr>
          <w:rStyle w:val="CommentReference"/>
        </w:rPr>
        <w:annotationRef/>
      </w:r>
      <w:proofErr w:type="gramStart"/>
      <w:r w:rsidRPr="006F7ADD">
        <w:rPr>
          <w:lang w:val="es-419"/>
        </w:rPr>
        <w:t>Qué criterios se utilizan para co</w:t>
      </w:r>
      <w:r>
        <w:rPr>
          <w:lang w:val="es-419"/>
        </w:rPr>
        <w:t>nsiderar una zona como de gran intensidad vegetal o escaza?</w:t>
      </w:r>
      <w:proofErr w:type="gramEnd"/>
    </w:p>
  </w:comment>
  <w:comment w:id="59" w:author="Montenegro, Frank David (Alliance Bioversity-CIAT)" w:date="2020-12-05T11:09:00Z" w:initials="MFD(B">
    <w:p w14:paraId="5D3F8F1C" w14:textId="3A6129DF" w:rsidR="005669A6" w:rsidRPr="00B93DC3" w:rsidRDefault="005669A6">
      <w:pPr>
        <w:pStyle w:val="CommentText"/>
        <w:rPr>
          <w:lang w:val="es-CO"/>
        </w:rPr>
      </w:pPr>
      <w:r>
        <w:rPr>
          <w:rStyle w:val="CommentReference"/>
        </w:rPr>
        <w:annotationRef/>
      </w:r>
      <w:proofErr w:type="spellStart"/>
      <w:r>
        <w:rPr>
          <w:lang w:val="es-CO"/>
        </w:rPr>
        <w:t>Rondeaux</w:t>
      </w:r>
      <w:proofErr w:type="spellEnd"/>
      <w:r>
        <w:rPr>
          <w:lang w:val="es-CO"/>
        </w:rPr>
        <w:t xml:space="preserve"> et al 1996 lo explica, pero como este no es el objetivo del trabajo se escoge 0.16 para el valor L que es el sugerido por el autor.</w:t>
      </w:r>
    </w:p>
  </w:comment>
  <w:comment w:id="61" w:author="Palacios Taboada, Ana Claudia" w:date="2020-11-17T16:03:00Z" w:initials="PTAC">
    <w:p w14:paraId="1257EB7D" w14:textId="6CD8780B" w:rsidR="005669A6" w:rsidRPr="00FF6796" w:rsidRDefault="005669A6">
      <w:pPr>
        <w:pStyle w:val="CommentText"/>
        <w:rPr>
          <w:lang w:val="es-419"/>
        </w:rPr>
      </w:pPr>
      <w:r>
        <w:rPr>
          <w:rStyle w:val="CommentReference"/>
        </w:rPr>
        <w:annotationRef/>
      </w:r>
      <w:proofErr w:type="gramStart"/>
      <w:r w:rsidRPr="00FF6796">
        <w:rPr>
          <w:lang w:val="es-419"/>
        </w:rPr>
        <w:t>Qué es el Azul?</w:t>
      </w:r>
      <w:proofErr w:type="gramEnd"/>
      <w:r w:rsidRPr="00FF6796">
        <w:rPr>
          <w:lang w:val="es-419"/>
        </w:rPr>
        <w:t xml:space="preserve"> </w:t>
      </w:r>
      <w:proofErr w:type="gramStart"/>
      <w:r w:rsidRPr="00FF6796">
        <w:rPr>
          <w:lang w:val="es-419"/>
        </w:rPr>
        <w:t>Cómo e</w:t>
      </w:r>
      <w:r>
        <w:rPr>
          <w:lang w:val="es-419"/>
        </w:rPr>
        <w:t>s que incluir la banda azul hace que se tome en cuenta las altas cantidades de biomasa?</w:t>
      </w:r>
      <w:proofErr w:type="gramEnd"/>
    </w:p>
  </w:comment>
  <w:comment w:id="62" w:author="Montenegro, Frank David (Alliance Bioversity-CIAT)" w:date="2020-12-05T11:10:00Z" w:initials="MFD(B">
    <w:p w14:paraId="32E9EE23" w14:textId="689CA65B" w:rsidR="005669A6" w:rsidRPr="00CC0984" w:rsidRDefault="005669A6">
      <w:pPr>
        <w:pStyle w:val="CommentText"/>
        <w:rPr>
          <w:lang w:val="es-CO"/>
        </w:rPr>
      </w:pPr>
      <w:r>
        <w:rPr>
          <w:rStyle w:val="CommentReference"/>
        </w:rPr>
        <w:annotationRef/>
      </w:r>
      <w:r w:rsidRPr="00CC0984">
        <w:rPr>
          <w:lang w:val="es-CO"/>
        </w:rPr>
        <w:t>Este es un proceso bioquímico de cual</w:t>
      </w:r>
      <w:r>
        <w:rPr>
          <w:lang w:val="es-CO"/>
        </w:rPr>
        <w:t xml:space="preserve">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w:t>
      </w:r>
      <w:proofErr w:type="spellStart"/>
      <w:r>
        <w:rPr>
          <w:lang w:val="es-CO"/>
        </w:rPr>
        <w:t>mas</w:t>
      </w:r>
      <w:proofErr w:type="spellEnd"/>
      <w:r>
        <w:rPr>
          <w:lang w:val="es-CO"/>
        </w:rPr>
        <w:t xml:space="preserve"> biomasa.</w:t>
      </w:r>
    </w:p>
  </w:comment>
  <w:comment w:id="63" w:author="Salazar, Lina Piedad" w:date="2020-12-03T15:53:00Z" w:initials="SLP">
    <w:p w14:paraId="08597311" w14:textId="5A53463B" w:rsidR="005669A6" w:rsidRPr="000F24CF" w:rsidRDefault="005669A6">
      <w:pPr>
        <w:pStyle w:val="CommentText"/>
        <w:rPr>
          <w:lang w:val="es-ES_tradnl"/>
        </w:rPr>
      </w:pPr>
      <w:r>
        <w:rPr>
          <w:rStyle w:val="CommentReference"/>
        </w:rPr>
        <w:annotationRef/>
      </w:r>
      <w:proofErr w:type="gramStart"/>
      <w:r w:rsidRPr="000F24CF">
        <w:rPr>
          <w:lang w:val="es-ES_tradnl"/>
        </w:rPr>
        <w:t>Que significan la</w:t>
      </w:r>
      <w:r>
        <w:rPr>
          <w:lang w:val="es-ES_tradnl"/>
        </w:rPr>
        <w:t>s variables?</w:t>
      </w:r>
      <w:proofErr w:type="gramEnd"/>
      <w:r>
        <w:rPr>
          <w:lang w:val="es-ES_tradnl"/>
        </w:rPr>
        <w:t xml:space="preserve"> </w:t>
      </w:r>
      <w:proofErr w:type="gramStart"/>
      <w:r>
        <w:rPr>
          <w:lang w:val="es-ES_tradnl"/>
        </w:rPr>
        <w:t>Cual efecto del suelo y aerosoles?</w:t>
      </w:r>
      <w:proofErr w:type="gramEnd"/>
    </w:p>
  </w:comment>
  <w:comment w:id="64" w:author="Montenegro, Frank David (Alliance Bioversity-CIAT)" w:date="2020-12-08T13:41:00Z" w:initials="MFD(B">
    <w:p w14:paraId="677A3C1B" w14:textId="733B2981" w:rsidR="005669A6" w:rsidRPr="001E542E" w:rsidRDefault="005669A6">
      <w:pPr>
        <w:pStyle w:val="CommentText"/>
        <w:rPr>
          <w:lang w:val="es-CO"/>
        </w:rPr>
      </w:pPr>
      <w:r>
        <w:rPr>
          <w:rStyle w:val="CommentReference"/>
        </w:rPr>
        <w:annotationRef/>
      </w:r>
      <w:r w:rsidRPr="001E542E">
        <w:rPr>
          <w:lang w:val="es-CO"/>
        </w:rPr>
        <w:t xml:space="preserve">El </w:t>
      </w:r>
      <w:r>
        <w:rPr>
          <w:lang w:val="es-CO"/>
        </w:rPr>
        <w:t xml:space="preserve">efecto del suelo desnudo hace que la reflectancia de las imágenes suba lo que hay una saturación de </w:t>
      </w:r>
      <w:proofErr w:type="spellStart"/>
      <w:r>
        <w:rPr>
          <w:lang w:val="es-CO"/>
        </w:rPr>
        <w:t>informacion</w:t>
      </w:r>
      <w:proofErr w:type="spellEnd"/>
      <w:r>
        <w:rPr>
          <w:lang w:val="es-CO"/>
        </w:rPr>
        <w:t xml:space="preserve">, por otro </w:t>
      </w:r>
      <w:proofErr w:type="gramStart"/>
      <w:r>
        <w:rPr>
          <w:lang w:val="es-CO"/>
        </w:rPr>
        <w:t>lado</w:t>
      </w:r>
      <w:proofErr w:type="gramEnd"/>
      <w:r>
        <w:rPr>
          <w:lang w:val="es-CO"/>
        </w:rPr>
        <w:t xml:space="preserve"> los aerosoles hace referencia a una capa atmosférica.</w:t>
      </w:r>
    </w:p>
  </w:comment>
  <w:comment w:id="67" w:author="Palacios Taboada, Ana Claudia" w:date="2020-11-18T10:20:00Z" w:initials="PTAC">
    <w:p w14:paraId="4B070E0D" w14:textId="06522057" w:rsidR="005669A6" w:rsidRPr="00FF6796" w:rsidRDefault="005669A6">
      <w:pPr>
        <w:pStyle w:val="CommentText"/>
        <w:rPr>
          <w:lang w:val="es-419"/>
        </w:rPr>
      </w:pPr>
      <w:r>
        <w:rPr>
          <w:rStyle w:val="CommentReference"/>
        </w:rPr>
        <w:annotationRef/>
      </w:r>
      <w:r>
        <w:rPr>
          <w:lang w:val="es-419"/>
        </w:rPr>
        <w:t>Dar ejemplos de estudios relacionados en los que se haya utilizado este método.</w:t>
      </w:r>
    </w:p>
  </w:comment>
  <w:comment w:id="68" w:author="Montenegro, Frank David (Alliance Bioversity-CIAT)" w:date="2020-12-08T13:47:00Z" w:initials="MFD(B">
    <w:p w14:paraId="1C32CCC4" w14:textId="0CBB2712" w:rsidR="005669A6" w:rsidRPr="00C47459" w:rsidRDefault="005669A6">
      <w:pPr>
        <w:pStyle w:val="CommentText"/>
        <w:rPr>
          <w:lang w:val="es-CO"/>
        </w:rPr>
      </w:pPr>
      <w:r>
        <w:rPr>
          <w:rStyle w:val="CommentReference"/>
        </w:rPr>
        <w:annotationRef/>
      </w:r>
      <w:r w:rsidRPr="00C47459">
        <w:rPr>
          <w:lang w:val="es-CO"/>
        </w:rPr>
        <w:t xml:space="preserve">Se </w:t>
      </w:r>
      <w:proofErr w:type="spellStart"/>
      <w:r w:rsidRPr="00C47459">
        <w:rPr>
          <w:lang w:val="es-CO"/>
        </w:rPr>
        <w:t>agrego</w:t>
      </w:r>
      <w:proofErr w:type="spellEnd"/>
      <w:r w:rsidRPr="00C47459">
        <w:rPr>
          <w:lang w:val="es-CO"/>
        </w:rPr>
        <w:t xml:space="preserve"> a estado del arte</w:t>
      </w:r>
    </w:p>
  </w:comment>
  <w:comment w:id="69" w:author="Salazar, Lina Piedad" w:date="2020-12-03T15:55:00Z" w:initials="SLP">
    <w:p w14:paraId="565A0F7D" w14:textId="701C9EDB" w:rsidR="005669A6" w:rsidRPr="00044D93" w:rsidRDefault="005669A6">
      <w:pPr>
        <w:pStyle w:val="CommentText"/>
        <w:rPr>
          <w:lang w:val="es-ES_tradnl"/>
        </w:rPr>
      </w:pPr>
      <w:r>
        <w:rPr>
          <w:rStyle w:val="CommentReference"/>
        </w:rPr>
        <w:annotationRef/>
      </w:r>
      <w:proofErr w:type="gramStart"/>
      <w:r w:rsidRPr="00044D93">
        <w:rPr>
          <w:lang w:val="es-ES_tradnl"/>
        </w:rPr>
        <w:t>Cual es</w:t>
      </w:r>
      <w:r>
        <w:rPr>
          <w:lang w:val="es-ES_tradnl"/>
        </w:rPr>
        <w:t xml:space="preserve"> esta estadística?</w:t>
      </w:r>
      <w:proofErr w:type="gramEnd"/>
    </w:p>
  </w:comment>
  <w:comment w:id="70" w:author="Montenegro, Frank David (Alliance Bioversity-CIAT)" w:date="2020-12-08T13:47:00Z" w:initials="MFD(B">
    <w:p w14:paraId="7156BAF6" w14:textId="3133AE30" w:rsidR="005669A6" w:rsidRPr="00C47459" w:rsidRDefault="005669A6">
      <w:pPr>
        <w:pStyle w:val="CommentText"/>
        <w:rPr>
          <w:lang w:val="es-CO"/>
        </w:rPr>
      </w:pPr>
      <w:r>
        <w:rPr>
          <w:rStyle w:val="CommentReference"/>
        </w:rPr>
        <w:annotationRef/>
      </w:r>
      <w:proofErr w:type="spellStart"/>
      <w:r w:rsidRPr="00C47459">
        <w:rPr>
          <w:lang w:val="es-CO"/>
        </w:rPr>
        <w:t>Deviation</w:t>
      </w:r>
      <w:proofErr w:type="spellEnd"/>
      <w:r w:rsidRPr="00C47459">
        <w:rPr>
          <w:lang w:val="es-CO"/>
        </w:rPr>
        <w:t xml:space="preserve"> standard</w:t>
      </w:r>
    </w:p>
  </w:comment>
  <w:comment w:id="71" w:author="Palacios Taboada, Ana Claudia" w:date="2020-11-18T10:15:00Z" w:initials="PTAC">
    <w:p w14:paraId="251BB4EE" w14:textId="231BF000" w:rsidR="005669A6" w:rsidRPr="00FF6796" w:rsidRDefault="005669A6">
      <w:pPr>
        <w:pStyle w:val="CommentText"/>
        <w:rPr>
          <w:lang w:val="es-419"/>
        </w:rPr>
      </w:pPr>
      <w:r>
        <w:rPr>
          <w:rStyle w:val="CommentReference"/>
        </w:rPr>
        <w:annotationRef/>
      </w:r>
      <w:proofErr w:type="gramStart"/>
      <w:r w:rsidRPr="00FF6796">
        <w:rPr>
          <w:lang w:val="es-419"/>
        </w:rPr>
        <w:t>Se define como…?</w:t>
      </w:r>
      <w:proofErr w:type="gramEnd"/>
    </w:p>
  </w:comment>
  <w:comment w:id="72" w:author="Montenegro, Frank David (Alliance Bioversity-CIAT)" w:date="2020-12-08T13:48:00Z" w:initials="MFD(B">
    <w:p w14:paraId="37CB5876" w14:textId="6801E5D8" w:rsidR="005669A6" w:rsidRPr="00C47459" w:rsidRDefault="005669A6">
      <w:pPr>
        <w:pStyle w:val="CommentText"/>
        <w:rPr>
          <w:lang w:val="es-CO"/>
        </w:rPr>
      </w:pPr>
      <w:r>
        <w:rPr>
          <w:rStyle w:val="CommentReference"/>
        </w:rPr>
        <w:annotationRef/>
      </w:r>
      <w:r w:rsidRPr="00C47459">
        <w:rPr>
          <w:lang w:val="es-CO"/>
        </w:rPr>
        <w:t>En las ecuaciones que están abajo</w:t>
      </w:r>
    </w:p>
  </w:comment>
  <w:comment w:id="73" w:author="Salazar, Lina Piedad" w:date="2020-12-03T15:56:00Z" w:initials="SLP">
    <w:p w14:paraId="15073B36" w14:textId="05FD11DD" w:rsidR="005669A6" w:rsidRPr="00044D93" w:rsidRDefault="005669A6">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w:t>
      </w:r>
      <w:proofErr w:type="spellStart"/>
      <w:r>
        <w:rPr>
          <w:lang w:val="es-ES_tradnl"/>
        </w:rPr>
        <w:t>mas</w:t>
      </w:r>
      <w:proofErr w:type="spellEnd"/>
      <w:r>
        <w:rPr>
          <w:lang w:val="es-ES_tradnl"/>
        </w:rPr>
        <w:t xml:space="preserve"> comprensible para los mortales. Está bien dejar </w:t>
      </w:r>
      <w:proofErr w:type="gramStart"/>
      <w:r>
        <w:rPr>
          <w:lang w:val="es-ES_tradnl"/>
        </w:rPr>
        <w:t>esta</w:t>
      </w:r>
      <w:proofErr w:type="gramEnd"/>
      <w:r>
        <w:rPr>
          <w:lang w:val="es-ES_tradnl"/>
        </w:rPr>
        <w:t xml:space="preserve"> pero incluir algo un poco </w:t>
      </w:r>
      <w:proofErr w:type="spellStart"/>
      <w:r>
        <w:rPr>
          <w:lang w:val="es-ES_tradnl"/>
        </w:rPr>
        <w:t>mas</w:t>
      </w:r>
      <w:proofErr w:type="spellEnd"/>
      <w:r>
        <w:rPr>
          <w:lang w:val="es-ES_tradnl"/>
        </w:rPr>
        <w:t xml:space="preserve"> light. </w:t>
      </w:r>
    </w:p>
  </w:comment>
  <w:comment w:id="74" w:author="Montenegro, Frank David (Alliance Bioversity-CIAT)" w:date="2020-12-08T17:47:00Z" w:initials="MFD(B">
    <w:p w14:paraId="5E623397" w14:textId="6E5901C2" w:rsidR="005669A6" w:rsidRPr="008404C2" w:rsidRDefault="005669A6">
      <w:pPr>
        <w:pStyle w:val="CommentText"/>
        <w:rPr>
          <w:lang w:val="es-CO"/>
        </w:rPr>
      </w:pPr>
      <w:r>
        <w:rPr>
          <w:rStyle w:val="CommentReference"/>
        </w:rPr>
        <w:annotationRef/>
      </w:r>
      <w:proofErr w:type="spellStart"/>
      <w:r w:rsidRPr="008404C2">
        <w:rPr>
          <w:lang w:val="es-CO"/>
        </w:rPr>
        <w:t>Podria</w:t>
      </w:r>
      <w:proofErr w:type="spellEnd"/>
      <w:r w:rsidRPr="008404C2">
        <w:rPr>
          <w:lang w:val="es-CO"/>
        </w:rPr>
        <w:t xml:space="preserve"> incluirla</w:t>
      </w:r>
      <w:r>
        <w:rPr>
          <w:lang w:val="es-CO"/>
        </w:rPr>
        <w:t xml:space="preserve"> algo </w:t>
      </w:r>
      <w:proofErr w:type="spellStart"/>
      <w:r>
        <w:rPr>
          <w:lang w:val="es-CO"/>
        </w:rPr>
        <w:t>mas</w:t>
      </w:r>
      <w:proofErr w:type="spellEnd"/>
      <w:r>
        <w:rPr>
          <w:lang w:val="es-CO"/>
        </w:rPr>
        <w:t xml:space="preserve"> suave,</w:t>
      </w:r>
      <w:r w:rsidRPr="008404C2">
        <w:rPr>
          <w:lang w:val="es-CO"/>
        </w:rPr>
        <w:t xml:space="preserve"> pero teniendo en cuenta q</w:t>
      </w:r>
      <w:r>
        <w:rPr>
          <w:lang w:val="es-CO"/>
        </w:rPr>
        <w:t>ue este es un reporte creo que debe tener un peso científico que lo respalde.</w:t>
      </w:r>
    </w:p>
  </w:comment>
  <w:comment w:id="75" w:author="Palacios Taboada, Ana Claudia" w:date="2020-11-18T10:16:00Z" w:initials="PTAC">
    <w:p w14:paraId="01D2E906" w14:textId="3DA580D0" w:rsidR="005669A6" w:rsidRPr="00FF6796" w:rsidRDefault="005669A6">
      <w:pPr>
        <w:pStyle w:val="CommentText"/>
        <w:rPr>
          <w:lang w:val="es-419"/>
        </w:rPr>
      </w:pPr>
      <w:r>
        <w:rPr>
          <w:rStyle w:val="CommentReference"/>
        </w:rPr>
        <w:annotationRef/>
      </w:r>
      <w:proofErr w:type="gramStart"/>
      <w:r w:rsidRPr="00FF6796">
        <w:rPr>
          <w:lang w:val="es-419"/>
        </w:rPr>
        <w:t>Por qué se utiliza esta f</w:t>
      </w:r>
      <w:r>
        <w:rPr>
          <w:lang w:val="es-419"/>
        </w:rPr>
        <w:t>órmula de desviación estándar?</w:t>
      </w:r>
      <w:proofErr w:type="gramEnd"/>
    </w:p>
  </w:comment>
  <w:comment w:id="76" w:author="Montenegro, Frank David (Alliance Bioversity-CIAT)" w:date="2020-12-08T13:49:00Z" w:initials="MFD(B">
    <w:p w14:paraId="5737ACBE" w14:textId="712ECBAB" w:rsidR="005669A6" w:rsidRPr="00C47459" w:rsidRDefault="005669A6">
      <w:pPr>
        <w:pStyle w:val="CommentText"/>
        <w:rPr>
          <w:lang w:val="es-CO"/>
        </w:rPr>
      </w:pPr>
      <w:r>
        <w:rPr>
          <w:rStyle w:val="CommentReference"/>
        </w:rPr>
        <w:annotationRef/>
      </w:r>
      <w:r>
        <w:rPr>
          <w:lang w:val="es-CO"/>
        </w:rPr>
        <w:t>Para saber si hay vínculo entre los datos y generar las decisiones de si hay tendencia o no</w:t>
      </w:r>
    </w:p>
  </w:comment>
  <w:comment w:id="91" w:author="Palacios Taboada, Ana Claudia" w:date="2020-11-18T10:28:00Z" w:initials="PTAC">
    <w:p w14:paraId="2AADBFC1" w14:textId="630025B8" w:rsidR="005669A6" w:rsidRPr="005C1D4E" w:rsidRDefault="005669A6">
      <w:pPr>
        <w:pStyle w:val="CommentText"/>
        <w:rPr>
          <w:lang w:val="es-ES_tradnl"/>
        </w:rPr>
      </w:pPr>
      <w:r>
        <w:rPr>
          <w:rStyle w:val="CommentReference"/>
        </w:rPr>
        <w:annotationRef/>
      </w:r>
      <w:r w:rsidRPr="005C1D4E">
        <w:rPr>
          <w:lang w:val="es-ES_tradnl"/>
        </w:rPr>
        <w:t>Es decir…</w:t>
      </w:r>
    </w:p>
  </w:comment>
  <w:comment w:id="92" w:author="Montenegro, Frank David (Alliance Bioversity-CIAT)" w:date="2020-12-09T08:53:00Z" w:initials="MFD(B">
    <w:p w14:paraId="45776DB8" w14:textId="6F4D53A8" w:rsidR="005669A6" w:rsidRPr="002C2803" w:rsidRDefault="005669A6">
      <w:pPr>
        <w:pStyle w:val="CommentText"/>
        <w:rPr>
          <w:lang w:val="es-CO"/>
        </w:rPr>
      </w:pPr>
      <w:r>
        <w:rPr>
          <w:rStyle w:val="CommentReference"/>
        </w:rPr>
        <w:annotationRef/>
      </w:r>
      <w:r w:rsidRPr="002C2803">
        <w:rPr>
          <w:lang w:val="es-CO"/>
        </w:rPr>
        <w:t xml:space="preserve">Se </w:t>
      </w:r>
      <w:proofErr w:type="spellStart"/>
      <w:r w:rsidRPr="002C2803">
        <w:rPr>
          <w:lang w:val="es-CO"/>
        </w:rPr>
        <w:t>anadio</w:t>
      </w:r>
      <w:proofErr w:type="spellEnd"/>
      <w:r w:rsidRPr="002C2803">
        <w:rPr>
          <w:lang w:val="es-CO"/>
        </w:rPr>
        <w:t xml:space="preserve"> </w:t>
      </w:r>
      <w:proofErr w:type="spellStart"/>
      <w:r w:rsidRPr="002C2803">
        <w:rPr>
          <w:lang w:val="es-CO"/>
        </w:rPr>
        <w:t>explicacion</w:t>
      </w:r>
      <w:proofErr w:type="spellEnd"/>
    </w:p>
  </w:comment>
  <w:comment w:id="98" w:author="Palacios Taboada, Ana Claudia" w:date="2020-11-18T10:29:00Z" w:initials="PTAC">
    <w:p w14:paraId="7374C63B" w14:textId="77777777" w:rsidR="005669A6" w:rsidRDefault="005669A6">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5669A6" w:rsidRPr="00F655F5" w:rsidRDefault="005669A6">
      <w:pPr>
        <w:pStyle w:val="CommentText"/>
        <w:rPr>
          <w:lang w:val="es-419"/>
        </w:rPr>
      </w:pPr>
    </w:p>
  </w:comment>
  <w:comment w:id="99" w:author="Salazar, Lina Piedad" w:date="2020-12-03T17:30:00Z" w:initials="SLP">
    <w:p w14:paraId="61E5C316" w14:textId="42712105" w:rsidR="005669A6" w:rsidRPr="00367554" w:rsidRDefault="005669A6">
      <w:pPr>
        <w:pStyle w:val="CommentText"/>
        <w:rPr>
          <w:lang w:val="es-ES_tradnl"/>
        </w:rPr>
      </w:pPr>
      <w:r>
        <w:rPr>
          <w:rStyle w:val="CommentReference"/>
        </w:rPr>
        <w:annotationRef/>
      </w:r>
      <w:proofErr w:type="spellStart"/>
      <w:r w:rsidRPr="00367554">
        <w:rPr>
          <w:lang w:val="es-ES_tradnl"/>
        </w:rPr>
        <w:t>Tambien</w:t>
      </w:r>
      <w:proofErr w:type="spellEnd"/>
      <w:r w:rsidRPr="00367554">
        <w:rPr>
          <w:lang w:val="es-ES_tradnl"/>
        </w:rPr>
        <w:t xml:space="preserve"> </w:t>
      </w:r>
      <w:proofErr w:type="spellStart"/>
      <w:r w:rsidRPr="00367554">
        <w:rPr>
          <w:lang w:val="es-ES_tradnl"/>
        </w:rPr>
        <w:t>divider</w:t>
      </w:r>
      <w:proofErr w:type="spellEnd"/>
      <w:r w:rsidRPr="00367554">
        <w:rPr>
          <w:lang w:val="es-ES_tradnl"/>
        </w:rPr>
        <w:t xml:space="preserve"> por N de PATCA y</w:t>
      </w:r>
      <w:r>
        <w:rPr>
          <w:lang w:val="es-ES_tradnl"/>
        </w:rPr>
        <w:t xml:space="preserve"> N d </w:t>
      </w:r>
      <w:proofErr w:type="spellStart"/>
      <w:r>
        <w:rPr>
          <w:lang w:val="es-ES_tradnl"/>
        </w:rPr>
        <w:t>econtrol</w:t>
      </w:r>
      <w:proofErr w:type="spellEnd"/>
    </w:p>
  </w:comment>
  <w:comment w:id="100" w:author="Montenegro, Frank David (Alliance Bioversity-CIAT)" w:date="2020-12-08T14:38:00Z" w:initials="MFD(B">
    <w:p w14:paraId="2F6CC86E" w14:textId="77777777" w:rsidR="005669A6" w:rsidRDefault="005669A6" w:rsidP="000B7535">
      <w:pPr>
        <w:pStyle w:val="CommentText"/>
        <w:rPr>
          <w:lang w:val="es-CO"/>
        </w:rPr>
      </w:pPr>
      <w:r>
        <w:rPr>
          <w:rStyle w:val="CommentReference"/>
        </w:rPr>
        <w:annotationRef/>
      </w:r>
      <w:r w:rsidRPr="000B7535">
        <w:rPr>
          <w:lang w:val="es-CO"/>
        </w:rPr>
        <w:t xml:space="preserve">En esta </w:t>
      </w:r>
      <w:proofErr w:type="spellStart"/>
      <w:r w:rsidRPr="000B7535">
        <w:rPr>
          <w:lang w:val="es-CO"/>
        </w:rPr>
        <w:t>table</w:t>
      </w:r>
      <w:proofErr w:type="spellEnd"/>
      <w:r w:rsidRPr="000B7535">
        <w:rPr>
          <w:lang w:val="es-CO"/>
        </w:rPr>
        <w:t xml:space="preserve"> no se </w:t>
      </w:r>
      <w:r>
        <w:rPr>
          <w:lang w:val="es-CO"/>
        </w:rPr>
        <w:t>debería de</w:t>
      </w:r>
      <w:r w:rsidRPr="000B7535">
        <w:rPr>
          <w:lang w:val="es-CO"/>
        </w:rPr>
        <w:t xml:space="preserve"> colocar los total</w:t>
      </w:r>
      <w:r>
        <w:rPr>
          <w:lang w:val="es-CO"/>
        </w:rPr>
        <w:t xml:space="preserve">es, </w:t>
      </w:r>
      <w:proofErr w:type="spellStart"/>
      <w:r>
        <w:rPr>
          <w:lang w:val="es-CO"/>
        </w:rPr>
        <w:t>por que</w:t>
      </w:r>
      <w:proofErr w:type="spellEnd"/>
      <w:r>
        <w:rPr>
          <w:lang w:val="es-CO"/>
        </w:rPr>
        <w:t xml:space="preserve"> hay puntos compartidos, ejemplo:</w:t>
      </w:r>
    </w:p>
    <w:p w14:paraId="07AC9619" w14:textId="4E5B15F9" w:rsidR="005669A6" w:rsidRDefault="005669A6" w:rsidP="000B7535">
      <w:pPr>
        <w:pStyle w:val="CommentText"/>
        <w:rPr>
          <w:lang w:val="es-CO"/>
        </w:rPr>
      </w:pPr>
      <w:r>
        <w:rPr>
          <w:lang w:val="es-CO"/>
        </w:rPr>
        <w:t xml:space="preserve">Un punto se mueve y a su vez su buffer queda con áreas de influencia. Así que este punto comparte los dos </w:t>
      </w:r>
      <w:proofErr w:type="spellStart"/>
      <w:proofErr w:type="gramStart"/>
      <w:r>
        <w:rPr>
          <w:lang w:val="es-CO"/>
        </w:rPr>
        <w:t>registros;Si</w:t>
      </w:r>
      <w:proofErr w:type="spellEnd"/>
      <w:proofErr w:type="gramEnd"/>
      <w:r>
        <w:rPr>
          <w:lang w:val="es-CO"/>
        </w:rPr>
        <w:t xml:space="preserve"> desean lo puedo colocar.</w:t>
      </w:r>
    </w:p>
    <w:p w14:paraId="1766DCD5" w14:textId="24747558" w:rsidR="005669A6" w:rsidRPr="000B7535" w:rsidRDefault="005669A6" w:rsidP="000B7535">
      <w:pPr>
        <w:pStyle w:val="CommentText"/>
        <w:rPr>
          <w:lang w:val="es-CO"/>
        </w:rPr>
      </w:pPr>
      <w:r>
        <w:rPr>
          <w:lang w:val="es-CO"/>
        </w:rPr>
        <w:t xml:space="preserve">Para los </w:t>
      </w:r>
      <w:proofErr w:type="spellStart"/>
      <w:r>
        <w:rPr>
          <w:lang w:val="es-CO"/>
        </w:rPr>
        <w:t>patca</w:t>
      </w:r>
      <w:proofErr w:type="spellEnd"/>
      <w:r>
        <w:rPr>
          <w:lang w:val="es-CO"/>
        </w:rPr>
        <w:t xml:space="preserve"> están en una tabla aparte</w:t>
      </w:r>
    </w:p>
  </w:comment>
  <w:comment w:id="101" w:author="Salazar, Lina Piedad" w:date="2020-12-03T17:30:00Z" w:initials="SLP">
    <w:p w14:paraId="03FE992E" w14:textId="633BF3A2" w:rsidR="005669A6" w:rsidRPr="00367554" w:rsidRDefault="005669A6">
      <w:pPr>
        <w:pStyle w:val="CommentText"/>
        <w:rPr>
          <w:lang w:val="es-ES_tradnl"/>
        </w:rPr>
      </w:pPr>
      <w:r>
        <w:rPr>
          <w:rStyle w:val="CommentReference"/>
        </w:rPr>
        <w:annotationRef/>
      </w:r>
      <w:proofErr w:type="spellStart"/>
      <w:r w:rsidRPr="00367554">
        <w:rPr>
          <w:lang w:val="es-ES_tradnl"/>
        </w:rPr>
        <w:t>Areas</w:t>
      </w:r>
      <w:proofErr w:type="spellEnd"/>
      <w:r w:rsidRPr="00367554">
        <w:rPr>
          <w:lang w:val="es-ES_tradnl"/>
        </w:rPr>
        <w:t xml:space="preserve"> inferiores?</w:t>
      </w:r>
    </w:p>
  </w:comment>
  <w:comment w:id="102" w:author="Montenegro, Frank David (Alliance Bioversity-CIAT)" w:date="2020-12-05T11:22:00Z" w:initials="MFD(B">
    <w:p w14:paraId="3F137686" w14:textId="446AC977" w:rsidR="005669A6" w:rsidRPr="008316FE" w:rsidRDefault="005669A6">
      <w:pPr>
        <w:pStyle w:val="CommentText"/>
        <w:rPr>
          <w:lang w:val="es-CO"/>
        </w:rPr>
      </w:pPr>
      <w:r>
        <w:rPr>
          <w:rStyle w:val="CommentReference"/>
        </w:rPr>
        <w:annotationRef/>
      </w:r>
      <w:proofErr w:type="spellStart"/>
      <w:r w:rsidRPr="008316FE">
        <w:rPr>
          <w:lang w:val="es-CO"/>
        </w:rPr>
        <w:t>Si</w:t>
      </w:r>
      <w:proofErr w:type="spellEnd"/>
      <w:r>
        <w:rPr>
          <w:lang w:val="es-CO"/>
        </w:rPr>
        <w:t>,</w:t>
      </w:r>
      <w:r w:rsidRPr="008316FE">
        <w:rPr>
          <w:lang w:val="es-CO"/>
        </w:rPr>
        <w:t xml:space="preserve"> no todas las </w:t>
      </w:r>
      <w:proofErr w:type="spellStart"/>
      <w:r w:rsidRPr="008316FE">
        <w:rPr>
          <w:lang w:val="es-CO"/>
        </w:rPr>
        <w:t>areas</w:t>
      </w:r>
      <w:proofErr w:type="spellEnd"/>
      <w:r w:rsidRPr="008316FE">
        <w:rPr>
          <w:lang w:val="es-CO"/>
        </w:rPr>
        <w:t xml:space="preserve"> pueden s</w:t>
      </w:r>
      <w:r>
        <w:rPr>
          <w:lang w:val="es-CO"/>
        </w:rPr>
        <w:t xml:space="preserve">er monitoreadas </w:t>
      </w:r>
      <w:proofErr w:type="spellStart"/>
      <w:r>
        <w:rPr>
          <w:lang w:val="es-CO"/>
        </w:rPr>
        <w:t>por que</w:t>
      </w:r>
      <w:proofErr w:type="spellEnd"/>
      <w:r>
        <w:rPr>
          <w:lang w:val="es-CO"/>
        </w:rPr>
        <w:t xml:space="preserve"> son parcelas inferiores a 1 </w:t>
      </w:r>
      <w:proofErr w:type="spellStart"/>
      <w:r>
        <w:rPr>
          <w:lang w:val="es-CO"/>
        </w:rPr>
        <w:t>hectarea</w:t>
      </w:r>
      <w:proofErr w:type="spellEnd"/>
      <w:r>
        <w:rPr>
          <w:lang w:val="es-CO"/>
        </w:rPr>
        <w:t xml:space="preserve"> y con la resolución espacial del satélite no es recomendable estas </w:t>
      </w:r>
      <w:proofErr w:type="spellStart"/>
      <w:r>
        <w:rPr>
          <w:lang w:val="es-CO"/>
        </w:rPr>
        <w:t>areas</w:t>
      </w:r>
      <w:proofErr w:type="spellEnd"/>
      <w:r>
        <w:rPr>
          <w:lang w:val="es-CO"/>
        </w:rPr>
        <w:t>.</w:t>
      </w:r>
    </w:p>
  </w:comment>
  <w:comment w:id="104" w:author="Salazar, Lina Piedad" w:date="2020-12-03T17:30:00Z" w:initials="SLP">
    <w:p w14:paraId="0DFE87EA" w14:textId="0845812E" w:rsidR="005669A6" w:rsidRPr="00367554" w:rsidRDefault="005669A6">
      <w:pPr>
        <w:pStyle w:val="CommentText"/>
        <w:rPr>
          <w:lang w:val="es-ES_tradnl"/>
        </w:rPr>
      </w:pPr>
      <w:r>
        <w:rPr>
          <w:rStyle w:val="CommentReference"/>
        </w:rPr>
        <w:annotationRef/>
      </w:r>
      <w:proofErr w:type="spellStart"/>
      <w:r w:rsidRPr="00367554">
        <w:rPr>
          <w:lang w:val="es-ES_tradnl"/>
        </w:rPr>
        <w:t>Inc</w:t>
      </w:r>
      <w:r>
        <w:rPr>
          <w:lang w:val="es-ES_tradnl"/>
        </w:rPr>
        <w:t>rementr</w:t>
      </w:r>
      <w:proofErr w:type="spellEnd"/>
      <w:r>
        <w:rPr>
          <w:lang w:val="es-ES_tradnl"/>
        </w:rPr>
        <w:t xml:space="preserve"> letra… estos son los finales? Me suena que los </w:t>
      </w:r>
      <w:proofErr w:type="gramStart"/>
      <w:r>
        <w:rPr>
          <w:lang w:val="es-ES_tradnl"/>
        </w:rPr>
        <w:t>finales</w:t>
      </w:r>
      <w:proofErr w:type="gramEnd"/>
      <w:r>
        <w:rPr>
          <w:lang w:val="es-ES_tradnl"/>
        </w:rPr>
        <w:t xml:space="preserve"> pero habría que mencionar en el título: Muestra Final de Análisis o algo así </w:t>
      </w:r>
    </w:p>
  </w:comment>
  <w:comment w:id="105" w:author="Montenegro, Frank David (Alliance Bioversity-CIAT)" w:date="2020-12-08T14:57:00Z" w:initials="MFD(B">
    <w:p w14:paraId="7992BBF8" w14:textId="479E5E25" w:rsidR="005669A6" w:rsidRPr="00624617" w:rsidRDefault="005669A6">
      <w:pPr>
        <w:pStyle w:val="CommentText"/>
        <w:rPr>
          <w:lang w:val="es-CO"/>
        </w:rPr>
      </w:pPr>
      <w:r>
        <w:rPr>
          <w:rStyle w:val="CommentReference"/>
        </w:rPr>
        <w:annotationRef/>
      </w:r>
      <w:r w:rsidRPr="00624617">
        <w:rPr>
          <w:lang w:val="es-CO"/>
        </w:rPr>
        <w:t>hecho</w:t>
      </w:r>
    </w:p>
  </w:comment>
  <w:comment w:id="106" w:author="Palacios Taboada, Ana Claudia" w:date="2020-11-18T10:29:00Z" w:initials="PTAC">
    <w:p w14:paraId="16BFEF38" w14:textId="19BD8D38" w:rsidR="005669A6" w:rsidRPr="00F655F5" w:rsidRDefault="005669A6">
      <w:pPr>
        <w:pStyle w:val="CommentText"/>
        <w:rPr>
          <w:lang w:val="es-419"/>
        </w:rPr>
      </w:pPr>
      <w:r>
        <w:rPr>
          <w:rStyle w:val="CommentReference"/>
        </w:rPr>
        <w:annotationRef/>
      </w:r>
      <w:r w:rsidRPr="00F655F5">
        <w:rPr>
          <w:lang w:val="es-419"/>
        </w:rPr>
        <w:t>Colocar una fila con los to</w:t>
      </w:r>
      <w:r>
        <w:rPr>
          <w:lang w:val="es-419"/>
        </w:rPr>
        <w:t>tales al final</w:t>
      </w:r>
    </w:p>
  </w:comment>
  <w:comment w:id="107" w:author="Montenegro, Frank David (Alliance Bioversity-CIAT)" w:date="2020-12-08T14:57:00Z" w:initials="MFD(B">
    <w:p w14:paraId="368EC206" w14:textId="0F9FAA1C" w:rsidR="005669A6" w:rsidRPr="00624617" w:rsidRDefault="005669A6">
      <w:pPr>
        <w:pStyle w:val="CommentText"/>
        <w:rPr>
          <w:lang w:val="es-CO"/>
        </w:rPr>
      </w:pPr>
      <w:r>
        <w:rPr>
          <w:rStyle w:val="CommentReference"/>
        </w:rPr>
        <w:annotationRef/>
      </w:r>
      <w:r w:rsidRPr="00624617">
        <w:rPr>
          <w:lang w:val="es-CO"/>
        </w:rPr>
        <w:t>hecho</w:t>
      </w:r>
    </w:p>
  </w:comment>
  <w:comment w:id="159" w:author="Palacios Taboada, Ana Claudia" w:date="2020-11-18T11:14:00Z" w:initials="PTAC">
    <w:p w14:paraId="53E21126" w14:textId="5F37ED4A" w:rsidR="005669A6" w:rsidRPr="00D378CE" w:rsidRDefault="005669A6">
      <w:pPr>
        <w:pStyle w:val="CommentText"/>
        <w:rPr>
          <w:lang w:val="es-419"/>
        </w:rPr>
      </w:pPr>
      <w:r>
        <w:rPr>
          <w:rStyle w:val="CommentReference"/>
        </w:rPr>
        <w:annotationRef/>
      </w:r>
      <w:proofErr w:type="gramStart"/>
      <w:r w:rsidRPr="00D378CE">
        <w:rPr>
          <w:lang w:val="es-419"/>
        </w:rPr>
        <w:t>Por qué en el primer r</w:t>
      </w:r>
      <w:r>
        <w:rPr>
          <w:lang w:val="es-419"/>
        </w:rPr>
        <w:t>eporte decía 756 imágenes?</w:t>
      </w:r>
      <w:proofErr w:type="gramEnd"/>
    </w:p>
  </w:comment>
  <w:comment w:id="160" w:author="Salazar, Lina Piedad" w:date="2020-12-03T17:34:00Z" w:initials="SLP">
    <w:p w14:paraId="14BDA3C5" w14:textId="57959A66" w:rsidR="005669A6" w:rsidRPr="00367554" w:rsidRDefault="005669A6">
      <w:pPr>
        <w:pStyle w:val="CommentText"/>
        <w:rPr>
          <w:lang w:val="es-ES_tradnl"/>
        </w:rPr>
      </w:pPr>
      <w:r>
        <w:rPr>
          <w:rStyle w:val="CommentReference"/>
        </w:rPr>
        <w:annotationRef/>
      </w:r>
      <w:r w:rsidRPr="00367554">
        <w:rPr>
          <w:lang w:val="es-ES_tradnl"/>
        </w:rPr>
        <w:t xml:space="preserve">Explicar </w:t>
      </w:r>
      <w:r>
        <w:rPr>
          <w:lang w:val="es-ES_tradnl"/>
        </w:rPr>
        <w:t xml:space="preserve">esto mejor…no entiendo bien la diferencia entre </w:t>
      </w:r>
      <w:proofErr w:type="gramStart"/>
      <w:r>
        <w:rPr>
          <w:lang w:val="es-ES_tradnl"/>
        </w:rPr>
        <w:t>la dos imágenes</w:t>
      </w:r>
      <w:proofErr w:type="gramEnd"/>
      <w:r>
        <w:rPr>
          <w:lang w:val="es-ES_tradnl"/>
        </w:rPr>
        <w:t>. Favor clarificar y explicar.</w:t>
      </w:r>
    </w:p>
  </w:comment>
  <w:comment w:id="161" w:author="Montenegro, Frank David (Alliance Bioversity-CIAT)" w:date="2020-12-09T09:12:00Z" w:initials="MFD(B">
    <w:p w14:paraId="5369A661" w14:textId="2F80C6D4" w:rsidR="005669A6" w:rsidRPr="002C2803" w:rsidRDefault="005669A6">
      <w:pPr>
        <w:pStyle w:val="CommentText"/>
        <w:rPr>
          <w:lang w:val="es-CO"/>
        </w:rPr>
      </w:pPr>
      <w:r>
        <w:rPr>
          <w:rStyle w:val="CommentReference"/>
        </w:rPr>
        <w:annotationRef/>
      </w:r>
      <w:r w:rsidRPr="002C2803">
        <w:rPr>
          <w:lang w:val="es-CO"/>
        </w:rPr>
        <w:t xml:space="preserve">Se explica en los </w:t>
      </w:r>
      <w:proofErr w:type="spellStart"/>
      <w:r w:rsidRPr="002C2803">
        <w:rPr>
          <w:lang w:val="es-CO"/>
        </w:rPr>
        <w:t>metodos</w:t>
      </w:r>
      <w:proofErr w:type="spellEnd"/>
    </w:p>
  </w:comment>
  <w:comment w:id="175" w:author="Salazar, Lina Piedad" w:date="2020-12-03T17:35:00Z" w:initials="SLP">
    <w:p w14:paraId="21510CCE" w14:textId="0A267CFB" w:rsidR="005669A6" w:rsidRPr="00367554" w:rsidRDefault="005669A6">
      <w:pPr>
        <w:pStyle w:val="CommentText"/>
        <w:rPr>
          <w:lang w:val="es-ES_tradnl"/>
        </w:rPr>
      </w:pPr>
      <w:r>
        <w:rPr>
          <w:rStyle w:val="CommentReference"/>
        </w:rPr>
        <w:annotationRef/>
      </w:r>
      <w:r w:rsidRPr="00367554">
        <w:rPr>
          <w:lang w:val="es-ES_tradnl"/>
        </w:rPr>
        <w:t xml:space="preserve">Creo que </w:t>
      </w:r>
      <w:proofErr w:type="spellStart"/>
      <w:r w:rsidRPr="00367554">
        <w:rPr>
          <w:lang w:val="es-ES_tradnl"/>
        </w:rPr>
        <w:t>seria</w:t>
      </w:r>
      <w:proofErr w:type="spellEnd"/>
      <w:r w:rsidRPr="00367554">
        <w:rPr>
          <w:lang w:val="es-ES_tradnl"/>
        </w:rPr>
        <w:t xml:space="preserve"> bueno mencio</w:t>
      </w:r>
      <w:r>
        <w:rPr>
          <w:lang w:val="es-ES_tradnl"/>
        </w:rPr>
        <w:t xml:space="preserve">nar que </w:t>
      </w:r>
      <w:proofErr w:type="gramStart"/>
      <w:r>
        <w:rPr>
          <w:lang w:val="es-ES_tradnl"/>
        </w:rPr>
        <w:t>habían</w:t>
      </w:r>
      <w:proofErr w:type="gramEnd"/>
      <w:r>
        <w:rPr>
          <w:lang w:val="es-ES_tradnl"/>
        </w:rPr>
        <w:t xml:space="preserve"> X </w:t>
      </w:r>
      <w:proofErr w:type="spellStart"/>
      <w:r>
        <w:rPr>
          <w:lang w:val="es-ES_tradnl"/>
        </w:rPr>
        <w:t>numero</w:t>
      </w:r>
      <w:proofErr w:type="spellEnd"/>
      <w:r>
        <w:rPr>
          <w:lang w:val="es-ES_tradnl"/>
        </w:rPr>
        <w:t xml:space="preserve"> de imágenes pero Y tuvieron que ser descartadas por nubosidad esto para que el lector entienda que no todas las imágenes pueden utilizarse. </w:t>
      </w:r>
      <w:proofErr w:type="gramStart"/>
      <w:r>
        <w:rPr>
          <w:lang w:val="es-ES_tradnl"/>
        </w:rPr>
        <w:t>Además</w:t>
      </w:r>
      <w:proofErr w:type="gramEnd"/>
      <w:r>
        <w:rPr>
          <w:lang w:val="es-ES_tradnl"/>
        </w:rPr>
        <w:t xml:space="preserve"> incluir una comparación entre una imagen con y sin nubosidad. </w:t>
      </w:r>
    </w:p>
  </w:comment>
  <w:comment w:id="176" w:author="Montenegro, Frank David (Alliance Bioversity-CIAT)" w:date="2020-12-09T09:21:00Z" w:initials="MFD(B">
    <w:p w14:paraId="52CF6D59" w14:textId="1E399291" w:rsidR="005669A6" w:rsidRPr="00E8383A" w:rsidRDefault="005669A6">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177" w:author="Palacios Taboada, Ana Claudia" w:date="2020-11-18T11:22:00Z" w:initials="PTAC">
    <w:p w14:paraId="29CDA468" w14:textId="47FEF7BF" w:rsidR="005669A6" w:rsidRPr="00D378CE" w:rsidRDefault="005669A6">
      <w:pPr>
        <w:pStyle w:val="CommentText"/>
        <w:rPr>
          <w:lang w:val="es-419"/>
        </w:rPr>
      </w:pPr>
      <w:r>
        <w:rPr>
          <w:rStyle w:val="CommentReference"/>
        </w:rPr>
        <w:annotationRef/>
      </w:r>
      <w:proofErr w:type="gramStart"/>
      <w:r w:rsidRPr="00D378CE">
        <w:rPr>
          <w:lang w:val="es-419"/>
        </w:rPr>
        <w:t xml:space="preserve">Cuál es el </w:t>
      </w:r>
      <w:proofErr w:type="spellStart"/>
      <w:r w:rsidRPr="00D378CE">
        <w:rPr>
          <w:lang w:val="es-419"/>
        </w:rPr>
        <w:t>indentificador</w:t>
      </w:r>
      <w:proofErr w:type="spellEnd"/>
      <w:r w:rsidRPr="00D378CE">
        <w:rPr>
          <w:lang w:val="es-419"/>
        </w:rPr>
        <w:t>?</w:t>
      </w:r>
      <w:proofErr w:type="gramEnd"/>
    </w:p>
  </w:comment>
  <w:comment w:id="178" w:author="Montenegro, Frank David (Alliance Bioversity-CIAT)" w:date="2020-12-09T09:22:00Z" w:initials="MFD(B">
    <w:p w14:paraId="1A9AD7F7" w14:textId="29C2A0E5" w:rsidR="005669A6" w:rsidRPr="00E8383A" w:rsidRDefault="005669A6">
      <w:pPr>
        <w:pStyle w:val="CommentText"/>
        <w:rPr>
          <w:lang w:val="es-CO"/>
        </w:rPr>
      </w:pPr>
      <w:r>
        <w:rPr>
          <w:rStyle w:val="CommentReference"/>
        </w:rPr>
        <w:annotationRef/>
      </w:r>
      <w:r w:rsidRPr="00E8383A">
        <w:rPr>
          <w:lang w:val="es-CO"/>
        </w:rPr>
        <w:t xml:space="preserve">El identificador es la </w:t>
      </w:r>
      <w:proofErr w:type="spellStart"/>
      <w:r w:rsidRPr="00E8383A">
        <w:rPr>
          <w:lang w:val="es-CO"/>
        </w:rPr>
        <w:t>union</w:t>
      </w:r>
      <w:proofErr w:type="spellEnd"/>
      <w:r w:rsidRPr="00E8383A">
        <w:rPr>
          <w:lang w:val="es-CO"/>
        </w:rPr>
        <w:t xml:space="preserve"> entre </w:t>
      </w:r>
      <w:proofErr w:type="gramStart"/>
      <w:r w:rsidRPr="00E8383A">
        <w:rPr>
          <w:lang w:val="es-CO"/>
        </w:rPr>
        <w:t xml:space="preserve">el </w:t>
      </w:r>
      <w:proofErr w:type="spellStart"/>
      <w:r>
        <w:rPr>
          <w:lang w:val="es-CO"/>
        </w:rPr>
        <w:t>cuesta</w:t>
      </w:r>
      <w:proofErr w:type="gramEnd"/>
      <w:r>
        <w:rPr>
          <w:lang w:val="es-CO"/>
        </w:rPr>
        <w:t>_id_b</w:t>
      </w:r>
      <w:proofErr w:type="spellEnd"/>
      <w:r>
        <w:rPr>
          <w:lang w:val="es-CO"/>
        </w:rPr>
        <w:t xml:space="preserve"> + parcela, entonces tendremos un nuevo ID que seria 3865+11</w:t>
      </w:r>
    </w:p>
  </w:comment>
  <w:comment w:id="194" w:author="Palacios Taboada, Ana Claudia" w:date="2020-11-18T11:25:00Z" w:initials="PTAC">
    <w:p w14:paraId="2677214C" w14:textId="7E5F4A15" w:rsidR="005669A6" w:rsidRPr="00863EEC" w:rsidRDefault="005669A6">
      <w:pPr>
        <w:pStyle w:val="CommentText"/>
        <w:rPr>
          <w:lang w:val="es-419"/>
        </w:rPr>
      </w:pPr>
      <w:r>
        <w:rPr>
          <w:rStyle w:val="CommentReference"/>
        </w:rPr>
        <w:annotationRef/>
      </w:r>
      <w:r w:rsidRPr="00863EEC">
        <w:rPr>
          <w:lang w:val="es-419"/>
        </w:rPr>
        <w:t>Corregir ortografía en todo el d</w:t>
      </w:r>
      <w:r>
        <w:rPr>
          <w:lang w:val="es-419"/>
        </w:rPr>
        <w:t>oc.</w:t>
      </w:r>
    </w:p>
  </w:comment>
  <w:comment w:id="219" w:author="Salazar, Lina Piedad" w:date="2020-12-03T17:37:00Z" w:initials="SLP">
    <w:p w14:paraId="5673C0E8" w14:textId="77777777" w:rsidR="005669A6" w:rsidRDefault="005669A6" w:rsidP="00724959">
      <w:pPr>
        <w:pStyle w:val="CommentText"/>
        <w:rPr>
          <w:lang w:val="es-ES_tradnl"/>
        </w:rPr>
      </w:pPr>
      <w:r>
        <w:rPr>
          <w:rStyle w:val="CommentReference"/>
        </w:rPr>
        <w:annotationRef/>
      </w:r>
      <w:r w:rsidRPr="00367554">
        <w:rPr>
          <w:lang w:val="es-ES_tradnl"/>
        </w:rPr>
        <w:t xml:space="preserve">¿Creo que hay que </w:t>
      </w:r>
      <w:proofErr w:type="spellStart"/>
      <w:r w:rsidRPr="00367554">
        <w:rPr>
          <w:lang w:val="es-ES_tradnl"/>
        </w:rPr>
        <w:t>expicar</w:t>
      </w:r>
      <w:proofErr w:type="spellEnd"/>
      <w:r w:rsidRPr="00367554">
        <w:rPr>
          <w:lang w:val="es-ES_tradnl"/>
        </w:rPr>
        <w:t xml:space="preserve"> mejor como se sabe que de 2014 a 2015 hay uno temporal… que muestran los índices que indican esto?</w:t>
      </w:r>
      <w:r>
        <w:rPr>
          <w:lang w:val="es-ES_tradnl"/>
        </w:rPr>
        <w:t xml:space="preserve"> ¿Hay un valor que muestra esto? ¿Cuáles son los valores que toman los índices y como saber si este valor es de cultivo temporal o permanente?</w:t>
      </w:r>
    </w:p>
    <w:p w14:paraId="31BC7426" w14:textId="4B61502E" w:rsidR="005669A6" w:rsidRPr="00367554" w:rsidRDefault="005669A6" w:rsidP="00724959">
      <w:pPr>
        <w:pStyle w:val="CommentText"/>
        <w:rPr>
          <w:lang w:val="es-ES_tradnl"/>
        </w:rPr>
      </w:pPr>
      <w:r>
        <w:rPr>
          <w:lang w:val="es-ES_tradnl"/>
        </w:rPr>
        <w:t xml:space="preserve">Incluir al menos unos 6 ejemplos (3 de 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186AC4D2" w15:done="0"/>
  <w15:commentEx w15:paraId="22F50893" w15:paraIdParent="186AC4D2" w15:done="0"/>
  <w15:commentEx w15:paraId="2BBD8028" w15:done="0"/>
  <w15:commentEx w15:paraId="2E469FFB" w15:paraIdParent="2BBD8028"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2AADBFC1" w15:done="0"/>
  <w15:commentEx w15:paraId="45776DB8" w15:paraIdParent="2AADBFC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4BDA3C5" w15:done="0"/>
  <w15:commentEx w15:paraId="5369A661" w15:paraIdParent="14BDA3C5" w15:done="0"/>
  <w15:commentEx w15:paraId="21510CCE" w15:done="0"/>
  <w15:commentEx w15:paraId="52CF6D59" w15:paraIdParent="21510CCE" w15:done="0"/>
  <w15:commentEx w15:paraId="29CDA468" w15:done="0"/>
  <w15:commentEx w15:paraId="1A9AD7F7" w15:paraIdParent="29CDA468" w15:done="0"/>
  <w15:commentEx w15:paraId="2677214C" w15:done="0"/>
  <w15:commentEx w15:paraId="31BC742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62B84"/>
    <w:multiLevelType w:val="hybridMultilevel"/>
    <w:tmpl w:val="4C34C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
  </w:num>
  <w:num w:numId="4">
    <w:abstractNumId w:val="3"/>
  </w:num>
  <w:num w:numId="5">
    <w:abstractNumId w:val="9"/>
  </w:num>
  <w:num w:numId="6">
    <w:abstractNumId w:val="10"/>
  </w:num>
  <w:num w:numId="7">
    <w:abstractNumId w:val="0"/>
  </w:num>
  <w:num w:numId="8">
    <w:abstractNumId w:val="5"/>
  </w:num>
  <w:num w:numId="9">
    <w:abstractNumId w:val="11"/>
  </w:num>
  <w:num w:numId="10">
    <w:abstractNumId w:val="2"/>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tenegro, Frank David (Alliance Bioversity-CIAT)">
    <w15:presenceInfo w15:providerId="AD" w15:userId="S-1-5-21-1606980848-162531612-839522115-85621"/>
  </w15:person>
  <w15:person w15:author="Salazar, Lina Piedad">
    <w15:presenceInfo w15:providerId="AD" w15:userId="S::lsalazar@iadb.org::1ccee226-d368-4ed3-a409-6e0a126bdb0e"/>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Mq4FADzc9tMtAAAA"/>
  </w:docVars>
  <w:rsids>
    <w:rsidRoot w:val="00451FA4"/>
    <w:rsid w:val="000203EC"/>
    <w:rsid w:val="00026275"/>
    <w:rsid w:val="00043A54"/>
    <w:rsid w:val="00044D93"/>
    <w:rsid w:val="00045AE7"/>
    <w:rsid w:val="00051959"/>
    <w:rsid w:val="00052A07"/>
    <w:rsid w:val="00057A2F"/>
    <w:rsid w:val="00062643"/>
    <w:rsid w:val="00066048"/>
    <w:rsid w:val="000707C8"/>
    <w:rsid w:val="00080F4B"/>
    <w:rsid w:val="000843EF"/>
    <w:rsid w:val="00095617"/>
    <w:rsid w:val="000A21DD"/>
    <w:rsid w:val="000B7535"/>
    <w:rsid w:val="000B7738"/>
    <w:rsid w:val="000B7852"/>
    <w:rsid w:val="000C3DC6"/>
    <w:rsid w:val="000C6B1B"/>
    <w:rsid w:val="000D60CF"/>
    <w:rsid w:val="000E13FF"/>
    <w:rsid w:val="000E2B4E"/>
    <w:rsid w:val="000E2CDE"/>
    <w:rsid w:val="000E405C"/>
    <w:rsid w:val="000F24CF"/>
    <w:rsid w:val="000F2BB2"/>
    <w:rsid w:val="0010581E"/>
    <w:rsid w:val="00110579"/>
    <w:rsid w:val="00113767"/>
    <w:rsid w:val="00115252"/>
    <w:rsid w:val="00163953"/>
    <w:rsid w:val="001755B4"/>
    <w:rsid w:val="0018055E"/>
    <w:rsid w:val="00193B26"/>
    <w:rsid w:val="001A6C33"/>
    <w:rsid w:val="001C31E6"/>
    <w:rsid w:val="001E542E"/>
    <w:rsid w:val="001F34A8"/>
    <w:rsid w:val="001F6051"/>
    <w:rsid w:val="0021366B"/>
    <w:rsid w:val="00233D5C"/>
    <w:rsid w:val="002423F8"/>
    <w:rsid w:val="00243128"/>
    <w:rsid w:val="002434B0"/>
    <w:rsid w:val="002504AC"/>
    <w:rsid w:val="00253670"/>
    <w:rsid w:val="00262698"/>
    <w:rsid w:val="00264505"/>
    <w:rsid w:val="00265013"/>
    <w:rsid w:val="00273258"/>
    <w:rsid w:val="0027786E"/>
    <w:rsid w:val="002813C7"/>
    <w:rsid w:val="00281726"/>
    <w:rsid w:val="0028454B"/>
    <w:rsid w:val="00290D89"/>
    <w:rsid w:val="002A0CAD"/>
    <w:rsid w:val="002B664C"/>
    <w:rsid w:val="002C2803"/>
    <w:rsid w:val="002C6136"/>
    <w:rsid w:val="002D39E9"/>
    <w:rsid w:val="002F13CB"/>
    <w:rsid w:val="003015EA"/>
    <w:rsid w:val="003040DB"/>
    <w:rsid w:val="00305364"/>
    <w:rsid w:val="00314A6F"/>
    <w:rsid w:val="0033360D"/>
    <w:rsid w:val="003408B8"/>
    <w:rsid w:val="0034306C"/>
    <w:rsid w:val="00364953"/>
    <w:rsid w:val="00367554"/>
    <w:rsid w:val="00381AD0"/>
    <w:rsid w:val="00383A73"/>
    <w:rsid w:val="003945F2"/>
    <w:rsid w:val="003A18DD"/>
    <w:rsid w:val="003A1EEA"/>
    <w:rsid w:val="003A66C5"/>
    <w:rsid w:val="003C687C"/>
    <w:rsid w:val="003E011B"/>
    <w:rsid w:val="003E3DE8"/>
    <w:rsid w:val="00402653"/>
    <w:rsid w:val="00413999"/>
    <w:rsid w:val="00426893"/>
    <w:rsid w:val="00442CE7"/>
    <w:rsid w:val="00450760"/>
    <w:rsid w:val="00451FA4"/>
    <w:rsid w:val="00453991"/>
    <w:rsid w:val="004813A4"/>
    <w:rsid w:val="004920BE"/>
    <w:rsid w:val="004A3E87"/>
    <w:rsid w:val="004B1C8C"/>
    <w:rsid w:val="004B3F72"/>
    <w:rsid w:val="004C7B30"/>
    <w:rsid w:val="004E49F9"/>
    <w:rsid w:val="004E4C1C"/>
    <w:rsid w:val="004F5613"/>
    <w:rsid w:val="004F61AA"/>
    <w:rsid w:val="00534B3E"/>
    <w:rsid w:val="00535BD8"/>
    <w:rsid w:val="00535E07"/>
    <w:rsid w:val="00536B91"/>
    <w:rsid w:val="0054296F"/>
    <w:rsid w:val="00544153"/>
    <w:rsid w:val="00553860"/>
    <w:rsid w:val="005574E0"/>
    <w:rsid w:val="005669A6"/>
    <w:rsid w:val="00583B4A"/>
    <w:rsid w:val="00587CEA"/>
    <w:rsid w:val="00595E6A"/>
    <w:rsid w:val="005A2832"/>
    <w:rsid w:val="005B3158"/>
    <w:rsid w:val="005B3341"/>
    <w:rsid w:val="005B7450"/>
    <w:rsid w:val="005C1D4E"/>
    <w:rsid w:val="005C28B9"/>
    <w:rsid w:val="005D12D2"/>
    <w:rsid w:val="005E4831"/>
    <w:rsid w:val="005F24F2"/>
    <w:rsid w:val="00605C59"/>
    <w:rsid w:val="006167FF"/>
    <w:rsid w:val="0062331F"/>
    <w:rsid w:val="00624617"/>
    <w:rsid w:val="006461A5"/>
    <w:rsid w:val="006528DD"/>
    <w:rsid w:val="00653DBC"/>
    <w:rsid w:val="0068022B"/>
    <w:rsid w:val="00685871"/>
    <w:rsid w:val="00686F09"/>
    <w:rsid w:val="006A12C8"/>
    <w:rsid w:val="006A33ED"/>
    <w:rsid w:val="006A68FE"/>
    <w:rsid w:val="006B0E4A"/>
    <w:rsid w:val="006D48D9"/>
    <w:rsid w:val="006E0457"/>
    <w:rsid w:val="006E1771"/>
    <w:rsid w:val="006F1B0E"/>
    <w:rsid w:val="006F7ADD"/>
    <w:rsid w:val="00706F87"/>
    <w:rsid w:val="00707E07"/>
    <w:rsid w:val="007239FD"/>
    <w:rsid w:val="00724959"/>
    <w:rsid w:val="007303BA"/>
    <w:rsid w:val="007319E1"/>
    <w:rsid w:val="00734FD2"/>
    <w:rsid w:val="00743C6A"/>
    <w:rsid w:val="007A0147"/>
    <w:rsid w:val="007A0815"/>
    <w:rsid w:val="007B5330"/>
    <w:rsid w:val="007B5EB3"/>
    <w:rsid w:val="007C3EE7"/>
    <w:rsid w:val="007D270F"/>
    <w:rsid w:val="007D60F7"/>
    <w:rsid w:val="007E02EC"/>
    <w:rsid w:val="007F22D0"/>
    <w:rsid w:val="008212C9"/>
    <w:rsid w:val="00821878"/>
    <w:rsid w:val="00821AEC"/>
    <w:rsid w:val="00824DC4"/>
    <w:rsid w:val="008316FE"/>
    <w:rsid w:val="00837DD3"/>
    <w:rsid w:val="008404C2"/>
    <w:rsid w:val="008448AE"/>
    <w:rsid w:val="00845C02"/>
    <w:rsid w:val="00854949"/>
    <w:rsid w:val="00863EEC"/>
    <w:rsid w:val="008662F7"/>
    <w:rsid w:val="00876DCA"/>
    <w:rsid w:val="008810E9"/>
    <w:rsid w:val="00881788"/>
    <w:rsid w:val="008A6DC3"/>
    <w:rsid w:val="008B7F73"/>
    <w:rsid w:val="008D035A"/>
    <w:rsid w:val="008E6D9F"/>
    <w:rsid w:val="008F43BE"/>
    <w:rsid w:val="00900036"/>
    <w:rsid w:val="009000F0"/>
    <w:rsid w:val="00900E57"/>
    <w:rsid w:val="00906CCC"/>
    <w:rsid w:val="00907758"/>
    <w:rsid w:val="00910997"/>
    <w:rsid w:val="00910A52"/>
    <w:rsid w:val="00922C59"/>
    <w:rsid w:val="00930F3D"/>
    <w:rsid w:val="0093386A"/>
    <w:rsid w:val="00941011"/>
    <w:rsid w:val="009500D6"/>
    <w:rsid w:val="00960CF4"/>
    <w:rsid w:val="00960E13"/>
    <w:rsid w:val="00961396"/>
    <w:rsid w:val="009716CA"/>
    <w:rsid w:val="00976B9B"/>
    <w:rsid w:val="009A1925"/>
    <w:rsid w:val="009A55E6"/>
    <w:rsid w:val="009A5947"/>
    <w:rsid w:val="009A63A5"/>
    <w:rsid w:val="009F47FC"/>
    <w:rsid w:val="00A10CFF"/>
    <w:rsid w:val="00A11722"/>
    <w:rsid w:val="00A2688A"/>
    <w:rsid w:val="00A2783E"/>
    <w:rsid w:val="00A33D3B"/>
    <w:rsid w:val="00A43A7E"/>
    <w:rsid w:val="00A667CD"/>
    <w:rsid w:val="00A703F6"/>
    <w:rsid w:val="00A7106F"/>
    <w:rsid w:val="00A75617"/>
    <w:rsid w:val="00A85850"/>
    <w:rsid w:val="00AB0F93"/>
    <w:rsid w:val="00AB36D0"/>
    <w:rsid w:val="00AB3946"/>
    <w:rsid w:val="00AF3E38"/>
    <w:rsid w:val="00AF440B"/>
    <w:rsid w:val="00B0234C"/>
    <w:rsid w:val="00B20B56"/>
    <w:rsid w:val="00B2142B"/>
    <w:rsid w:val="00B35373"/>
    <w:rsid w:val="00B455D5"/>
    <w:rsid w:val="00B50E7C"/>
    <w:rsid w:val="00B51856"/>
    <w:rsid w:val="00B5222B"/>
    <w:rsid w:val="00B54CE6"/>
    <w:rsid w:val="00B6754D"/>
    <w:rsid w:val="00B712F8"/>
    <w:rsid w:val="00B726DD"/>
    <w:rsid w:val="00B771D4"/>
    <w:rsid w:val="00B93DC3"/>
    <w:rsid w:val="00BA0689"/>
    <w:rsid w:val="00BA183E"/>
    <w:rsid w:val="00BB78C6"/>
    <w:rsid w:val="00BF1EA8"/>
    <w:rsid w:val="00C03935"/>
    <w:rsid w:val="00C05726"/>
    <w:rsid w:val="00C24B4F"/>
    <w:rsid w:val="00C453EE"/>
    <w:rsid w:val="00C45943"/>
    <w:rsid w:val="00C47459"/>
    <w:rsid w:val="00C57BCE"/>
    <w:rsid w:val="00C84927"/>
    <w:rsid w:val="00C93BD9"/>
    <w:rsid w:val="00CB04AC"/>
    <w:rsid w:val="00CB4830"/>
    <w:rsid w:val="00CC0984"/>
    <w:rsid w:val="00CE5325"/>
    <w:rsid w:val="00CE6B06"/>
    <w:rsid w:val="00CF1E78"/>
    <w:rsid w:val="00D07E44"/>
    <w:rsid w:val="00D2102A"/>
    <w:rsid w:val="00D378CE"/>
    <w:rsid w:val="00D629C4"/>
    <w:rsid w:val="00D74C22"/>
    <w:rsid w:val="00D82E08"/>
    <w:rsid w:val="00DA31A1"/>
    <w:rsid w:val="00DB218F"/>
    <w:rsid w:val="00DB28CC"/>
    <w:rsid w:val="00DB3132"/>
    <w:rsid w:val="00DB4A3C"/>
    <w:rsid w:val="00DB6720"/>
    <w:rsid w:val="00DD2572"/>
    <w:rsid w:val="00DD3EF3"/>
    <w:rsid w:val="00DF208C"/>
    <w:rsid w:val="00DF5CFE"/>
    <w:rsid w:val="00DF70AE"/>
    <w:rsid w:val="00DF721D"/>
    <w:rsid w:val="00E11540"/>
    <w:rsid w:val="00E1185B"/>
    <w:rsid w:val="00E14B31"/>
    <w:rsid w:val="00E2408B"/>
    <w:rsid w:val="00E30663"/>
    <w:rsid w:val="00E30E83"/>
    <w:rsid w:val="00E31897"/>
    <w:rsid w:val="00E36D84"/>
    <w:rsid w:val="00E4322C"/>
    <w:rsid w:val="00E50ABC"/>
    <w:rsid w:val="00E5133A"/>
    <w:rsid w:val="00E52A4F"/>
    <w:rsid w:val="00E56745"/>
    <w:rsid w:val="00E763D1"/>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04DC5"/>
    <w:rsid w:val="00F13AA1"/>
    <w:rsid w:val="00F1487D"/>
    <w:rsid w:val="00F14884"/>
    <w:rsid w:val="00F25EA7"/>
    <w:rsid w:val="00F4377D"/>
    <w:rsid w:val="00F44B91"/>
    <w:rsid w:val="00F51188"/>
    <w:rsid w:val="00F56205"/>
    <w:rsid w:val="00F615B8"/>
    <w:rsid w:val="00F655F5"/>
    <w:rsid w:val="00F7024B"/>
    <w:rsid w:val="00F843F4"/>
    <w:rsid w:val="00F879EC"/>
    <w:rsid w:val="00F93182"/>
    <w:rsid w:val="00FA02C8"/>
    <w:rsid w:val="00FA09DE"/>
    <w:rsid w:val="00FA19D2"/>
    <w:rsid w:val="00FA31BF"/>
    <w:rsid w:val="00FA4C42"/>
    <w:rsid w:val="00FD45C0"/>
    <w:rsid w:val="00FD6038"/>
    <w:rsid w:val="00FE59AC"/>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84294442-C417-45F6-B163-91E4CBFF9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ustomXml" Target="ink/ink1.xml"/><Relationship Id="rId22" Type="http://schemas.openxmlformats.org/officeDocument/2006/relationships/image" Target="media/image13.pn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EB677-BDEF-4F26-845B-64BF4B17C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TotalTime>
  <Pages>19</Pages>
  <Words>15649</Words>
  <Characters>89201</Characters>
  <Application>Microsoft Office Word</Application>
  <DocSecurity>0</DocSecurity>
  <Lines>743</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5</cp:revision>
  <dcterms:created xsi:type="dcterms:W3CDTF">2020-12-03T20:54:00Z</dcterms:created>
  <dcterms:modified xsi:type="dcterms:W3CDTF">2020-12-23T21:26:00Z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